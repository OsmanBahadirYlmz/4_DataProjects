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06166" w14:textId="77777777" w:rsidR="00B05E4C" w:rsidRPr="003D3D97" w:rsidRDefault="00B05E4C" w:rsidP="00B05E4C">
      <w:pPr>
        <w:pStyle w:val="zelsayfabasligi"/>
        <w:spacing w:after="0"/>
        <w:jc w:val="center"/>
        <w:rPr>
          <w:rFonts w:ascii="Times New Roman" w:hAnsi="Times New Roman"/>
          <w:sz w:val="28"/>
          <w:szCs w:val="28"/>
        </w:rPr>
      </w:pPr>
      <w:bookmarkStart w:id="0" w:name="_Hlk71063495"/>
      <w:bookmarkEnd w:id="0"/>
      <w:r w:rsidRPr="003D3D97">
        <w:rPr>
          <w:rFonts w:ascii="Times New Roman" w:hAnsi="Times New Roman"/>
          <w:sz w:val="28"/>
          <w:szCs w:val="28"/>
        </w:rPr>
        <w:t>BAŞKENT ÜNİVERSİTESİ</w:t>
      </w:r>
    </w:p>
    <w:p w14:paraId="7E558774" w14:textId="77777777" w:rsidR="00B05E4C" w:rsidRPr="003D3D97" w:rsidRDefault="00B05E4C" w:rsidP="00B05E4C">
      <w:pPr>
        <w:pStyle w:val="zelsayfabasligi"/>
        <w:spacing w:after="0"/>
        <w:jc w:val="center"/>
        <w:rPr>
          <w:rFonts w:ascii="Times New Roman" w:hAnsi="Times New Roman"/>
          <w:sz w:val="28"/>
          <w:szCs w:val="28"/>
        </w:rPr>
      </w:pPr>
      <w:r w:rsidRPr="003D3D97">
        <w:rPr>
          <w:rFonts w:ascii="Times New Roman" w:hAnsi="Times New Roman"/>
          <w:sz w:val="28"/>
          <w:szCs w:val="28"/>
        </w:rPr>
        <w:t>FEN BİLİMLERİ ENSTİTÜSÜ</w:t>
      </w:r>
    </w:p>
    <w:p w14:paraId="323A61A8" w14:textId="77777777" w:rsidR="00B05E4C" w:rsidRPr="003D3D97" w:rsidRDefault="00B05E4C" w:rsidP="00B05E4C">
      <w:pPr>
        <w:pStyle w:val="rnektezadi"/>
        <w:spacing w:line="240" w:lineRule="auto"/>
        <w:rPr>
          <w:rFonts w:ascii="Times New Roman" w:hAnsi="Times New Roman"/>
          <w:sz w:val="28"/>
          <w:szCs w:val="28"/>
        </w:rPr>
      </w:pPr>
      <w:r>
        <w:rPr>
          <w:rFonts w:ascii="Times New Roman" w:hAnsi="Times New Roman"/>
          <w:sz w:val="28"/>
          <w:szCs w:val="28"/>
        </w:rPr>
        <w:t>ELEKTRİK/ELEKTRONİK</w:t>
      </w:r>
      <w:r w:rsidRPr="003D3D97">
        <w:rPr>
          <w:rFonts w:ascii="Times New Roman" w:hAnsi="Times New Roman"/>
          <w:sz w:val="28"/>
          <w:szCs w:val="28"/>
        </w:rPr>
        <w:t xml:space="preserve"> </w:t>
      </w:r>
      <w:r>
        <w:rPr>
          <w:rFonts w:ascii="Times New Roman" w:hAnsi="Times New Roman"/>
          <w:sz w:val="28"/>
          <w:szCs w:val="28"/>
        </w:rPr>
        <w:t xml:space="preserve">MÜHENDİSLİĞİ </w:t>
      </w:r>
      <w:r w:rsidRPr="003D3D97">
        <w:rPr>
          <w:rFonts w:ascii="Times New Roman" w:hAnsi="Times New Roman"/>
          <w:sz w:val="28"/>
          <w:szCs w:val="28"/>
        </w:rPr>
        <w:t>ANABİLİM</w:t>
      </w:r>
      <w:r>
        <w:rPr>
          <w:rFonts w:ascii="Times New Roman" w:hAnsi="Times New Roman"/>
          <w:sz w:val="28"/>
          <w:szCs w:val="28"/>
        </w:rPr>
        <w:t xml:space="preserve"> </w:t>
      </w:r>
      <w:r w:rsidRPr="003D3D97">
        <w:rPr>
          <w:rFonts w:ascii="Times New Roman" w:hAnsi="Times New Roman"/>
          <w:sz w:val="28"/>
          <w:szCs w:val="28"/>
        </w:rPr>
        <w:t>DALI</w:t>
      </w:r>
    </w:p>
    <w:p w14:paraId="04C12EE5" w14:textId="77777777" w:rsidR="00B05E4C" w:rsidRPr="003D3D97" w:rsidRDefault="00B05E4C" w:rsidP="00B05E4C">
      <w:pPr>
        <w:pStyle w:val="rnektezadi"/>
        <w:spacing w:line="240" w:lineRule="auto"/>
        <w:rPr>
          <w:rFonts w:ascii="Times New Roman" w:hAnsi="Times New Roman"/>
          <w:sz w:val="28"/>
          <w:szCs w:val="28"/>
        </w:rPr>
      </w:pPr>
      <w:r>
        <w:rPr>
          <w:rFonts w:ascii="Times New Roman" w:hAnsi="Times New Roman"/>
          <w:sz w:val="28"/>
          <w:szCs w:val="28"/>
        </w:rPr>
        <w:t xml:space="preserve">ELEKTRİK/ELEKTRONİK MÜHENDİSLİĞİ TEZLİ </w:t>
      </w:r>
      <w:r w:rsidRPr="003D3D97">
        <w:rPr>
          <w:rFonts w:ascii="Times New Roman" w:hAnsi="Times New Roman"/>
          <w:sz w:val="28"/>
          <w:szCs w:val="28"/>
        </w:rPr>
        <w:t>YÜKSEK LİSANS</w:t>
      </w:r>
      <w:r>
        <w:rPr>
          <w:rFonts w:ascii="Times New Roman" w:hAnsi="Times New Roman"/>
          <w:sz w:val="28"/>
          <w:szCs w:val="28"/>
        </w:rPr>
        <w:t xml:space="preserve"> </w:t>
      </w:r>
      <w:r w:rsidRPr="003D3D97">
        <w:rPr>
          <w:rFonts w:ascii="Times New Roman" w:hAnsi="Times New Roman"/>
          <w:sz w:val="28"/>
          <w:szCs w:val="28"/>
        </w:rPr>
        <w:t>PROGRAMI</w:t>
      </w:r>
    </w:p>
    <w:p w14:paraId="0230B7E6" w14:textId="77777777" w:rsidR="00B05E4C" w:rsidRPr="003D3D97" w:rsidRDefault="00B05E4C" w:rsidP="00B05E4C">
      <w:pPr>
        <w:pStyle w:val="rnektezadi"/>
        <w:spacing w:line="240" w:lineRule="auto"/>
        <w:rPr>
          <w:rFonts w:ascii="Times New Roman" w:hAnsi="Times New Roman"/>
          <w:sz w:val="28"/>
          <w:szCs w:val="28"/>
        </w:rPr>
      </w:pPr>
    </w:p>
    <w:p w14:paraId="220BA895" w14:textId="77777777" w:rsidR="00B05E4C" w:rsidRPr="003D3D97" w:rsidRDefault="00B05E4C" w:rsidP="00B05E4C">
      <w:pPr>
        <w:pStyle w:val="rnektezadi"/>
        <w:spacing w:line="240" w:lineRule="auto"/>
        <w:rPr>
          <w:rFonts w:ascii="Times New Roman" w:hAnsi="Times New Roman"/>
          <w:sz w:val="28"/>
          <w:szCs w:val="28"/>
        </w:rPr>
      </w:pPr>
    </w:p>
    <w:p w14:paraId="344F0E2F" w14:textId="77777777" w:rsidR="00B05E4C" w:rsidRDefault="00B05E4C" w:rsidP="00B05E4C">
      <w:pPr>
        <w:pStyle w:val="rnektezadi"/>
        <w:spacing w:line="240" w:lineRule="auto"/>
        <w:rPr>
          <w:rFonts w:ascii="Times New Roman" w:hAnsi="Times New Roman"/>
          <w:sz w:val="28"/>
          <w:szCs w:val="28"/>
        </w:rPr>
      </w:pPr>
    </w:p>
    <w:p w14:paraId="57DFF871" w14:textId="77777777" w:rsidR="00B05E4C" w:rsidRDefault="00B05E4C" w:rsidP="00B05E4C">
      <w:pPr>
        <w:pStyle w:val="rnektezadi"/>
        <w:spacing w:line="240" w:lineRule="auto"/>
        <w:rPr>
          <w:rFonts w:ascii="Times New Roman" w:hAnsi="Times New Roman"/>
          <w:sz w:val="28"/>
          <w:szCs w:val="28"/>
        </w:rPr>
      </w:pPr>
    </w:p>
    <w:p w14:paraId="464AD8F3" w14:textId="77777777" w:rsidR="00B05E4C" w:rsidRPr="003D3D97" w:rsidRDefault="00B05E4C" w:rsidP="00B05E4C">
      <w:pPr>
        <w:pStyle w:val="rnektezadi"/>
        <w:spacing w:line="240" w:lineRule="auto"/>
        <w:rPr>
          <w:rFonts w:ascii="Times New Roman" w:hAnsi="Times New Roman"/>
          <w:sz w:val="28"/>
          <w:szCs w:val="28"/>
        </w:rPr>
      </w:pPr>
    </w:p>
    <w:p w14:paraId="4071AA35" w14:textId="77777777" w:rsidR="00B05E4C" w:rsidRPr="003D3D97" w:rsidRDefault="00B05E4C" w:rsidP="00B05E4C">
      <w:pPr>
        <w:pStyle w:val="rnektezadi"/>
        <w:spacing w:line="240" w:lineRule="auto"/>
        <w:rPr>
          <w:rFonts w:ascii="Times New Roman" w:hAnsi="Times New Roman"/>
          <w:sz w:val="28"/>
          <w:szCs w:val="28"/>
        </w:rPr>
      </w:pPr>
    </w:p>
    <w:p w14:paraId="639B9B7A" w14:textId="13247B8A" w:rsidR="00B05E4C" w:rsidRPr="003D3D97" w:rsidRDefault="00B05E4C" w:rsidP="00B05E4C">
      <w:pPr>
        <w:pStyle w:val="rnektezadi"/>
        <w:spacing w:line="240" w:lineRule="auto"/>
        <w:rPr>
          <w:rFonts w:ascii="Times New Roman" w:hAnsi="Times New Roman"/>
          <w:sz w:val="28"/>
          <w:szCs w:val="28"/>
        </w:rPr>
      </w:pPr>
      <w:r>
        <w:rPr>
          <w:rFonts w:ascii="Times New Roman" w:hAnsi="Times New Roman"/>
          <w:sz w:val="28"/>
          <w:szCs w:val="28"/>
        </w:rPr>
        <w:t xml:space="preserve">OTONOM VE BLUETOOTH KONTROLLÜ ZEMİN SÜPÜREN ROBOT TASARIMI </w:t>
      </w:r>
    </w:p>
    <w:p w14:paraId="63A88A8F" w14:textId="77777777" w:rsidR="00B05E4C" w:rsidRDefault="00B05E4C" w:rsidP="00B05E4C">
      <w:pPr>
        <w:pStyle w:val="TezMetni"/>
        <w:spacing w:after="120" w:line="240" w:lineRule="auto"/>
        <w:jc w:val="center"/>
        <w:rPr>
          <w:rFonts w:ascii="Times New Roman" w:hAnsi="Times New Roman"/>
          <w:b/>
          <w:sz w:val="28"/>
          <w:szCs w:val="28"/>
        </w:rPr>
      </w:pPr>
    </w:p>
    <w:p w14:paraId="53D877B9" w14:textId="77777777" w:rsidR="00B05E4C" w:rsidRDefault="00B05E4C" w:rsidP="00B05E4C">
      <w:pPr>
        <w:pStyle w:val="TezMetni"/>
        <w:spacing w:after="0" w:line="240" w:lineRule="auto"/>
        <w:jc w:val="center"/>
        <w:rPr>
          <w:rFonts w:ascii="Times New Roman" w:hAnsi="Times New Roman"/>
          <w:b/>
          <w:sz w:val="28"/>
          <w:szCs w:val="28"/>
        </w:rPr>
      </w:pPr>
    </w:p>
    <w:p w14:paraId="3275E400" w14:textId="77777777" w:rsidR="00B05E4C" w:rsidRPr="003D3D97" w:rsidRDefault="00B05E4C" w:rsidP="00B05E4C">
      <w:pPr>
        <w:pStyle w:val="TezMetni"/>
        <w:spacing w:after="0" w:line="240" w:lineRule="auto"/>
        <w:jc w:val="center"/>
        <w:rPr>
          <w:rFonts w:ascii="Times New Roman" w:hAnsi="Times New Roman"/>
          <w:b/>
          <w:sz w:val="28"/>
          <w:szCs w:val="28"/>
        </w:rPr>
      </w:pPr>
    </w:p>
    <w:p w14:paraId="6FB8AE23" w14:textId="77777777" w:rsidR="00B05E4C" w:rsidRPr="003D3D97" w:rsidRDefault="00B05E4C" w:rsidP="00B05E4C">
      <w:pPr>
        <w:pStyle w:val="TezMetni"/>
        <w:spacing w:after="120" w:line="240" w:lineRule="auto"/>
        <w:jc w:val="center"/>
        <w:rPr>
          <w:rFonts w:ascii="Times New Roman" w:hAnsi="Times New Roman"/>
          <w:b/>
          <w:sz w:val="28"/>
          <w:szCs w:val="28"/>
        </w:rPr>
      </w:pPr>
      <w:r w:rsidRPr="003D3D97">
        <w:rPr>
          <w:rFonts w:ascii="Times New Roman" w:hAnsi="Times New Roman"/>
          <w:b/>
          <w:sz w:val="28"/>
          <w:szCs w:val="28"/>
        </w:rPr>
        <w:t>HAZIRLAYAN</w:t>
      </w:r>
    </w:p>
    <w:p w14:paraId="1AFD6243" w14:textId="77777777" w:rsidR="00B05E4C" w:rsidRDefault="00B05E4C" w:rsidP="00B05E4C">
      <w:pPr>
        <w:pStyle w:val="TezMetni"/>
        <w:spacing w:after="0" w:line="240" w:lineRule="auto"/>
        <w:jc w:val="center"/>
        <w:rPr>
          <w:rFonts w:ascii="Times New Roman" w:hAnsi="Times New Roman"/>
          <w:b/>
          <w:sz w:val="28"/>
          <w:szCs w:val="28"/>
        </w:rPr>
      </w:pPr>
    </w:p>
    <w:p w14:paraId="05AF6D66" w14:textId="77777777" w:rsidR="00B05E4C" w:rsidRDefault="00B05E4C" w:rsidP="00B05E4C">
      <w:pPr>
        <w:pStyle w:val="TezMetni"/>
        <w:spacing w:after="0" w:line="240" w:lineRule="auto"/>
        <w:jc w:val="center"/>
        <w:rPr>
          <w:rFonts w:ascii="Times New Roman" w:hAnsi="Times New Roman"/>
          <w:b/>
          <w:sz w:val="28"/>
          <w:szCs w:val="28"/>
        </w:rPr>
      </w:pPr>
    </w:p>
    <w:p w14:paraId="3604995A" w14:textId="77777777" w:rsidR="00B05E4C" w:rsidRPr="003D3D97" w:rsidRDefault="00B05E4C" w:rsidP="00B05E4C">
      <w:pPr>
        <w:pStyle w:val="TezMetni"/>
        <w:spacing w:after="0" w:line="240" w:lineRule="auto"/>
        <w:jc w:val="center"/>
        <w:rPr>
          <w:rFonts w:ascii="Times New Roman" w:hAnsi="Times New Roman"/>
          <w:b/>
          <w:sz w:val="28"/>
          <w:szCs w:val="28"/>
        </w:rPr>
      </w:pPr>
      <w:r>
        <w:rPr>
          <w:rFonts w:ascii="Times New Roman" w:hAnsi="Times New Roman"/>
          <w:b/>
          <w:sz w:val="28"/>
          <w:szCs w:val="28"/>
        </w:rPr>
        <w:t>KÜBRA MURAT</w:t>
      </w:r>
    </w:p>
    <w:p w14:paraId="697BED7B" w14:textId="77777777" w:rsidR="00B05E4C" w:rsidRPr="003D3D97" w:rsidRDefault="00B05E4C" w:rsidP="00B05E4C">
      <w:pPr>
        <w:pStyle w:val="TezMetni"/>
        <w:spacing w:after="0" w:line="240" w:lineRule="auto"/>
        <w:jc w:val="center"/>
        <w:rPr>
          <w:rFonts w:ascii="Times New Roman" w:hAnsi="Times New Roman"/>
          <w:b/>
          <w:sz w:val="28"/>
          <w:szCs w:val="28"/>
        </w:rPr>
      </w:pPr>
    </w:p>
    <w:p w14:paraId="52527514" w14:textId="77777777" w:rsidR="00B05E4C" w:rsidRDefault="00B05E4C" w:rsidP="00B05E4C">
      <w:pPr>
        <w:pStyle w:val="TezMetni"/>
        <w:spacing w:after="0" w:line="240" w:lineRule="auto"/>
        <w:jc w:val="center"/>
        <w:rPr>
          <w:rFonts w:ascii="Times New Roman" w:hAnsi="Times New Roman"/>
          <w:b/>
          <w:sz w:val="28"/>
          <w:szCs w:val="28"/>
        </w:rPr>
      </w:pPr>
    </w:p>
    <w:p w14:paraId="40626199" w14:textId="77777777" w:rsidR="00B05E4C" w:rsidRDefault="00B05E4C" w:rsidP="00B05E4C">
      <w:pPr>
        <w:pStyle w:val="TezMetni"/>
        <w:spacing w:after="0" w:line="240" w:lineRule="auto"/>
        <w:jc w:val="center"/>
        <w:rPr>
          <w:rFonts w:ascii="Times New Roman" w:hAnsi="Times New Roman"/>
          <w:b/>
          <w:sz w:val="28"/>
          <w:szCs w:val="28"/>
        </w:rPr>
      </w:pPr>
    </w:p>
    <w:p w14:paraId="1947028D" w14:textId="77777777" w:rsidR="00B05E4C" w:rsidRDefault="00B05E4C" w:rsidP="00B05E4C">
      <w:pPr>
        <w:pStyle w:val="TezMetni"/>
        <w:spacing w:after="0" w:line="240" w:lineRule="auto"/>
        <w:jc w:val="center"/>
        <w:rPr>
          <w:rFonts w:ascii="Times New Roman" w:hAnsi="Times New Roman"/>
          <w:b/>
          <w:sz w:val="28"/>
          <w:szCs w:val="28"/>
        </w:rPr>
      </w:pPr>
    </w:p>
    <w:p w14:paraId="54399823" w14:textId="77777777" w:rsidR="00B05E4C" w:rsidRPr="003D3D97" w:rsidRDefault="00B05E4C" w:rsidP="00B05E4C">
      <w:pPr>
        <w:pStyle w:val="TezMetni"/>
        <w:spacing w:after="0" w:line="240" w:lineRule="auto"/>
        <w:jc w:val="center"/>
        <w:rPr>
          <w:rFonts w:ascii="Times New Roman" w:hAnsi="Times New Roman"/>
          <w:b/>
          <w:sz w:val="28"/>
          <w:szCs w:val="28"/>
        </w:rPr>
      </w:pPr>
      <w:r w:rsidRPr="003D3D97">
        <w:rPr>
          <w:rFonts w:ascii="Times New Roman" w:hAnsi="Times New Roman"/>
          <w:b/>
          <w:sz w:val="28"/>
          <w:szCs w:val="28"/>
        </w:rPr>
        <w:t>YÜKSEK LİSANS TEZİ</w:t>
      </w:r>
    </w:p>
    <w:p w14:paraId="408E6A68" w14:textId="77777777" w:rsidR="00B05E4C" w:rsidRPr="003D3D97" w:rsidRDefault="00B05E4C" w:rsidP="00B05E4C">
      <w:pPr>
        <w:pStyle w:val="zelsayfabasligi"/>
        <w:spacing w:after="0"/>
        <w:jc w:val="center"/>
        <w:rPr>
          <w:rFonts w:ascii="Times New Roman" w:hAnsi="Times New Roman"/>
          <w:b w:val="0"/>
          <w:sz w:val="28"/>
          <w:szCs w:val="28"/>
        </w:rPr>
      </w:pPr>
    </w:p>
    <w:p w14:paraId="3294DCA4" w14:textId="77777777" w:rsidR="00B05E4C" w:rsidRPr="003D3D97" w:rsidRDefault="00B05E4C" w:rsidP="00B05E4C">
      <w:pPr>
        <w:pStyle w:val="TezMetni"/>
        <w:spacing w:after="0" w:line="240" w:lineRule="auto"/>
        <w:jc w:val="center"/>
        <w:rPr>
          <w:rFonts w:ascii="Times New Roman" w:hAnsi="Times New Roman"/>
          <w:b/>
          <w:sz w:val="28"/>
          <w:szCs w:val="28"/>
        </w:rPr>
      </w:pPr>
    </w:p>
    <w:p w14:paraId="13E156A6" w14:textId="77777777" w:rsidR="00B05E4C" w:rsidRDefault="00B05E4C" w:rsidP="00B05E4C">
      <w:pPr>
        <w:pStyle w:val="TezMetni"/>
        <w:spacing w:after="0" w:line="240" w:lineRule="auto"/>
        <w:jc w:val="center"/>
        <w:rPr>
          <w:rFonts w:ascii="Times New Roman" w:hAnsi="Times New Roman"/>
          <w:b/>
          <w:sz w:val="28"/>
          <w:szCs w:val="28"/>
        </w:rPr>
      </w:pPr>
    </w:p>
    <w:p w14:paraId="46C5D454" w14:textId="77777777" w:rsidR="00B05E4C" w:rsidRDefault="00B05E4C" w:rsidP="00B05E4C">
      <w:pPr>
        <w:pStyle w:val="TezMetni"/>
        <w:spacing w:after="0" w:line="240" w:lineRule="auto"/>
        <w:jc w:val="center"/>
        <w:rPr>
          <w:rFonts w:ascii="Times New Roman" w:hAnsi="Times New Roman"/>
          <w:b/>
          <w:sz w:val="28"/>
          <w:szCs w:val="28"/>
        </w:rPr>
      </w:pPr>
    </w:p>
    <w:p w14:paraId="2E6F72EF" w14:textId="77777777" w:rsidR="00B05E4C" w:rsidRDefault="00B05E4C" w:rsidP="00B05E4C">
      <w:pPr>
        <w:pStyle w:val="TezMetni"/>
        <w:spacing w:after="0" w:line="240" w:lineRule="auto"/>
        <w:jc w:val="center"/>
        <w:rPr>
          <w:rFonts w:ascii="Times New Roman" w:hAnsi="Times New Roman"/>
          <w:b/>
          <w:sz w:val="28"/>
          <w:szCs w:val="28"/>
        </w:rPr>
      </w:pPr>
      <w:r>
        <w:rPr>
          <w:rFonts w:ascii="Times New Roman" w:hAnsi="Times New Roman"/>
          <w:b/>
          <w:sz w:val="28"/>
          <w:szCs w:val="28"/>
        </w:rPr>
        <w:t>TEZ DANIŞMANI</w:t>
      </w:r>
    </w:p>
    <w:p w14:paraId="0498FB31" w14:textId="77777777" w:rsidR="00B05E4C" w:rsidRDefault="00B05E4C" w:rsidP="00B05E4C">
      <w:pPr>
        <w:pStyle w:val="TezMetni"/>
        <w:spacing w:after="0" w:line="240" w:lineRule="auto"/>
        <w:jc w:val="center"/>
        <w:rPr>
          <w:rFonts w:ascii="Times New Roman" w:hAnsi="Times New Roman"/>
          <w:b/>
          <w:sz w:val="28"/>
          <w:szCs w:val="28"/>
        </w:rPr>
      </w:pPr>
    </w:p>
    <w:p w14:paraId="7BE93B66" w14:textId="77777777" w:rsidR="00B05E4C" w:rsidRDefault="00B05E4C" w:rsidP="00B05E4C">
      <w:pPr>
        <w:pStyle w:val="TezMetni"/>
        <w:spacing w:after="0" w:line="240" w:lineRule="auto"/>
        <w:jc w:val="center"/>
        <w:rPr>
          <w:rFonts w:ascii="Times New Roman" w:hAnsi="Times New Roman"/>
          <w:b/>
          <w:sz w:val="28"/>
          <w:szCs w:val="28"/>
        </w:rPr>
      </w:pPr>
    </w:p>
    <w:p w14:paraId="3D98A587" w14:textId="77777777" w:rsidR="00B05E4C" w:rsidRDefault="00B05E4C" w:rsidP="00B05E4C">
      <w:pPr>
        <w:pStyle w:val="TezMetni"/>
        <w:spacing w:after="0" w:line="240" w:lineRule="auto"/>
        <w:jc w:val="center"/>
        <w:rPr>
          <w:rFonts w:ascii="Times New Roman" w:hAnsi="Times New Roman"/>
          <w:b/>
          <w:sz w:val="28"/>
          <w:szCs w:val="28"/>
        </w:rPr>
      </w:pPr>
      <w:r>
        <w:rPr>
          <w:rFonts w:ascii="Times New Roman" w:hAnsi="Times New Roman"/>
          <w:b/>
          <w:sz w:val="28"/>
          <w:szCs w:val="28"/>
        </w:rPr>
        <w:t>PROF. DR. EMİN AKATA</w:t>
      </w:r>
    </w:p>
    <w:p w14:paraId="2412EE0F" w14:textId="77777777" w:rsidR="00B05E4C" w:rsidRDefault="00B05E4C" w:rsidP="00B05E4C">
      <w:pPr>
        <w:pStyle w:val="TezMetni"/>
        <w:spacing w:after="0" w:line="240" w:lineRule="auto"/>
        <w:jc w:val="center"/>
        <w:rPr>
          <w:rFonts w:ascii="Times New Roman" w:hAnsi="Times New Roman"/>
          <w:b/>
          <w:sz w:val="28"/>
          <w:szCs w:val="28"/>
        </w:rPr>
      </w:pPr>
    </w:p>
    <w:p w14:paraId="054369E7" w14:textId="77777777" w:rsidR="00B05E4C" w:rsidRDefault="00B05E4C" w:rsidP="00B05E4C">
      <w:pPr>
        <w:pStyle w:val="TezMetni"/>
        <w:spacing w:after="0" w:line="240" w:lineRule="auto"/>
        <w:jc w:val="center"/>
        <w:rPr>
          <w:rFonts w:ascii="Times New Roman" w:hAnsi="Times New Roman"/>
          <w:b/>
          <w:sz w:val="28"/>
          <w:szCs w:val="28"/>
        </w:rPr>
      </w:pPr>
    </w:p>
    <w:p w14:paraId="06427C18" w14:textId="77777777" w:rsidR="00B05E4C" w:rsidRDefault="00B05E4C" w:rsidP="00B05E4C">
      <w:pPr>
        <w:pStyle w:val="TezMetni"/>
        <w:spacing w:after="0" w:line="240" w:lineRule="auto"/>
        <w:jc w:val="center"/>
        <w:rPr>
          <w:rFonts w:ascii="Times New Roman" w:hAnsi="Times New Roman"/>
          <w:b/>
          <w:sz w:val="28"/>
          <w:szCs w:val="28"/>
        </w:rPr>
      </w:pPr>
    </w:p>
    <w:p w14:paraId="607DAC5C" w14:textId="77777777" w:rsidR="006721E3" w:rsidRDefault="00B05E4C" w:rsidP="006721E3">
      <w:pPr>
        <w:rPr>
          <w:b/>
          <w:bCs/>
          <w:sz w:val="28"/>
          <w:szCs w:val="28"/>
        </w:rPr>
      </w:pPr>
      <w:r>
        <w:rPr>
          <w:b/>
          <w:bCs/>
          <w:sz w:val="28"/>
          <w:szCs w:val="28"/>
        </w:rPr>
        <w:t xml:space="preserve">                                                          </w:t>
      </w:r>
      <w:r w:rsidRPr="00F92291">
        <w:rPr>
          <w:b/>
          <w:bCs/>
          <w:sz w:val="28"/>
          <w:szCs w:val="28"/>
        </w:rPr>
        <w:t>ANKARA – 202</w:t>
      </w:r>
      <w:r>
        <w:rPr>
          <w:b/>
          <w:bCs/>
          <w:sz w:val="28"/>
          <w:szCs w:val="28"/>
        </w:rPr>
        <w:t>1</w:t>
      </w:r>
    </w:p>
    <w:p w14:paraId="24E0F518" w14:textId="77777777" w:rsidR="00B05E4C" w:rsidRPr="00BC232A" w:rsidRDefault="00B05E4C" w:rsidP="00B05E4C">
      <w:pPr>
        <w:pStyle w:val="TezMetni"/>
        <w:spacing w:after="0"/>
        <w:jc w:val="center"/>
        <w:rPr>
          <w:rFonts w:ascii="Times New Roman" w:hAnsi="Times New Roman"/>
          <w:b/>
        </w:rPr>
      </w:pPr>
    </w:p>
    <w:p w14:paraId="7524DDF3" w14:textId="77777777" w:rsidR="002E044F" w:rsidRDefault="002E044F" w:rsidP="00B05E4C">
      <w:pPr>
        <w:jc w:val="both"/>
        <w:rPr>
          <w:color w:val="000000"/>
        </w:rPr>
      </w:pPr>
    </w:p>
    <w:p w14:paraId="523A3BA6" w14:textId="77777777" w:rsidR="002E044F" w:rsidRDefault="002E044F" w:rsidP="0043611B">
      <w:pPr>
        <w:pStyle w:val="zelsayfabasligi"/>
        <w:spacing w:after="0" w:line="360" w:lineRule="auto"/>
        <w:jc w:val="center"/>
        <w:rPr>
          <w:rFonts w:ascii="Times New Roman" w:hAnsi="Times New Roman"/>
          <w:szCs w:val="24"/>
        </w:rPr>
      </w:pPr>
    </w:p>
    <w:p w14:paraId="5BE4AB6E" w14:textId="77777777" w:rsidR="005C49C8" w:rsidRDefault="005C49C8">
      <w:pPr>
        <w:rPr>
          <w:rFonts w:ascii="Times New Roman" w:eastAsia="Times New Roman" w:hAnsi="Times New Roman" w:cs="Times New Roman"/>
          <w:b/>
          <w:sz w:val="24"/>
          <w:szCs w:val="20"/>
          <w:lang w:eastAsia="ar-SA"/>
        </w:rPr>
      </w:pPr>
      <w:r>
        <w:rPr>
          <w:rFonts w:ascii="Times New Roman" w:eastAsia="Times New Roman" w:hAnsi="Times New Roman" w:cs="Times New Roman"/>
          <w:b/>
          <w:sz w:val="24"/>
          <w:szCs w:val="20"/>
          <w:lang w:eastAsia="ar-SA"/>
        </w:rPr>
        <w:br w:type="page"/>
      </w:r>
    </w:p>
    <w:p w14:paraId="3EC88B8C" w14:textId="7C2CC092" w:rsidR="005C49C8" w:rsidRPr="005C49C8" w:rsidRDefault="005C49C8" w:rsidP="005C49C8">
      <w:pPr>
        <w:suppressAutoHyphens/>
        <w:spacing w:after="0" w:line="360" w:lineRule="auto"/>
        <w:jc w:val="center"/>
        <w:rPr>
          <w:rFonts w:ascii="Times New Roman" w:eastAsia="Times New Roman" w:hAnsi="Times New Roman" w:cs="Times New Roman"/>
          <w:b/>
          <w:sz w:val="24"/>
          <w:szCs w:val="20"/>
          <w:lang w:eastAsia="ar-SA"/>
        </w:rPr>
      </w:pPr>
      <w:r w:rsidRPr="005C49C8">
        <w:rPr>
          <w:rFonts w:ascii="Times New Roman" w:eastAsia="Times New Roman" w:hAnsi="Times New Roman" w:cs="Times New Roman"/>
          <w:b/>
          <w:sz w:val="24"/>
          <w:szCs w:val="20"/>
          <w:lang w:eastAsia="ar-SA"/>
        </w:rPr>
        <w:lastRenderedPageBreak/>
        <w:t>BAŞKENT ÜNİVERSİTESİ</w:t>
      </w:r>
    </w:p>
    <w:p w14:paraId="2E9E52A7" w14:textId="77777777" w:rsidR="005C49C8" w:rsidRPr="005C49C8" w:rsidRDefault="005C49C8" w:rsidP="005C49C8">
      <w:pPr>
        <w:suppressAutoHyphens/>
        <w:spacing w:after="0" w:line="360" w:lineRule="auto"/>
        <w:jc w:val="center"/>
        <w:rPr>
          <w:rFonts w:ascii="Times New Roman" w:eastAsia="Times New Roman" w:hAnsi="Times New Roman" w:cs="Times New Roman"/>
          <w:b/>
          <w:sz w:val="24"/>
          <w:szCs w:val="20"/>
          <w:lang w:eastAsia="ar-SA"/>
        </w:rPr>
      </w:pPr>
      <w:r w:rsidRPr="005C49C8">
        <w:rPr>
          <w:rFonts w:ascii="Times New Roman" w:eastAsia="Times New Roman" w:hAnsi="Times New Roman" w:cs="Times New Roman"/>
          <w:b/>
          <w:sz w:val="24"/>
          <w:szCs w:val="20"/>
          <w:lang w:eastAsia="ar-SA"/>
        </w:rPr>
        <w:t>FEN BİLİMLERİ ENSTİTÜSÜ</w:t>
      </w:r>
    </w:p>
    <w:p w14:paraId="0AD58D83" w14:textId="77777777" w:rsidR="005C49C8" w:rsidRPr="005C49C8" w:rsidRDefault="005C49C8" w:rsidP="005C49C8">
      <w:pPr>
        <w:suppressAutoHyphens/>
        <w:spacing w:after="0" w:line="360" w:lineRule="auto"/>
        <w:jc w:val="center"/>
        <w:rPr>
          <w:rFonts w:ascii="Times New Roman" w:eastAsia="Times New Roman" w:hAnsi="Times New Roman" w:cs="Times New Roman"/>
          <w:b/>
          <w:sz w:val="24"/>
          <w:szCs w:val="20"/>
          <w:lang w:eastAsia="ar-SA"/>
        </w:rPr>
      </w:pPr>
    </w:p>
    <w:p w14:paraId="3DA2A0F3" w14:textId="64D2A8BF" w:rsidR="005C49C8" w:rsidRPr="005C49C8" w:rsidRDefault="005C49C8" w:rsidP="005C49C8">
      <w:pPr>
        <w:suppressAutoHyphens/>
        <w:spacing w:after="0" w:line="240" w:lineRule="auto"/>
        <w:jc w:val="both"/>
        <w:rPr>
          <w:rFonts w:ascii="Times New Roman" w:eastAsia="Times New Roman" w:hAnsi="Times New Roman" w:cs="Times New Roman"/>
          <w:color w:val="000000"/>
          <w:sz w:val="24"/>
          <w:szCs w:val="24"/>
          <w:lang w:eastAsia="ar-SA"/>
        </w:rPr>
      </w:pPr>
      <w:r w:rsidRPr="005C49C8">
        <w:rPr>
          <w:rFonts w:ascii="Times New Roman" w:eastAsia="Times New Roman" w:hAnsi="Times New Roman" w:cs="Times New Roman"/>
          <w:color w:val="000000"/>
          <w:sz w:val="24"/>
          <w:szCs w:val="24"/>
          <w:lang w:eastAsia="ar-SA"/>
        </w:rPr>
        <w:t xml:space="preserve">………………………………… Anabilim Dalı ………………………… Tezli </w:t>
      </w:r>
      <w:proofErr w:type="gramStart"/>
      <w:r w:rsidRPr="005C49C8">
        <w:rPr>
          <w:rFonts w:ascii="Times New Roman" w:eastAsia="Times New Roman" w:hAnsi="Times New Roman" w:cs="Times New Roman"/>
          <w:color w:val="000000"/>
          <w:sz w:val="24"/>
          <w:szCs w:val="24"/>
          <w:lang w:eastAsia="ar-SA"/>
        </w:rPr>
        <w:t>Yüksek  Lisans</w:t>
      </w:r>
      <w:proofErr w:type="gramEnd"/>
      <w:r w:rsidRPr="005C49C8">
        <w:rPr>
          <w:rFonts w:ascii="Times New Roman" w:eastAsia="Times New Roman" w:hAnsi="Times New Roman" w:cs="Times New Roman"/>
          <w:color w:val="000000"/>
          <w:sz w:val="24"/>
          <w:szCs w:val="24"/>
          <w:lang w:eastAsia="ar-SA"/>
        </w:rPr>
        <w:t xml:space="preserve"> Programı çerçevesinde</w:t>
      </w:r>
      <w:r w:rsidR="0018634E">
        <w:rPr>
          <w:rFonts w:ascii="Times New Roman" w:eastAsia="Times New Roman" w:hAnsi="Times New Roman" w:cs="Times New Roman"/>
          <w:color w:val="000000"/>
          <w:sz w:val="24"/>
          <w:szCs w:val="24"/>
          <w:lang w:eastAsia="ar-SA"/>
        </w:rPr>
        <w:t xml:space="preserve"> Kübra Murat</w:t>
      </w:r>
      <w:r w:rsidRPr="005C49C8">
        <w:rPr>
          <w:rFonts w:ascii="Times New Roman" w:eastAsia="Times New Roman" w:hAnsi="Times New Roman" w:cs="Times New Roman"/>
          <w:color w:val="000000"/>
          <w:sz w:val="24"/>
          <w:szCs w:val="24"/>
          <w:lang w:eastAsia="ar-SA"/>
        </w:rPr>
        <w:t xml:space="preserve"> tarafından hazırlanan bu çalışma, aşağıdaki jüri tarafından Yüksek Lisans / Doktora Tezi olarak kabul edilmiştir. </w:t>
      </w:r>
    </w:p>
    <w:p w14:paraId="23055342" w14:textId="77777777" w:rsidR="005C49C8" w:rsidRPr="005C49C8" w:rsidRDefault="005C49C8" w:rsidP="005C49C8">
      <w:pPr>
        <w:widowControl w:val="0"/>
        <w:suppressAutoHyphens/>
        <w:spacing w:after="0" w:line="480" w:lineRule="auto"/>
        <w:rPr>
          <w:rFonts w:ascii="Arial" w:eastAsia="Times New Roman" w:hAnsi="Arial" w:cs="Arial"/>
          <w:sz w:val="24"/>
          <w:szCs w:val="20"/>
          <w:lang w:eastAsia="ar-SA"/>
        </w:rPr>
      </w:pPr>
    </w:p>
    <w:p w14:paraId="3FD54EB1" w14:textId="77777777" w:rsidR="00890189" w:rsidRDefault="005C49C8" w:rsidP="00890189">
      <w:pPr>
        <w:widowControl w:val="0"/>
        <w:suppressAutoHyphens/>
        <w:spacing w:after="0" w:line="360" w:lineRule="auto"/>
        <w:rPr>
          <w:rFonts w:ascii="Times New Roman" w:eastAsia="Times New Roman" w:hAnsi="Times New Roman" w:cs="Times New Roman"/>
          <w:b/>
          <w:color w:val="000000"/>
          <w:sz w:val="24"/>
          <w:szCs w:val="24"/>
          <w:lang w:eastAsia="ar-SA"/>
        </w:rPr>
      </w:pPr>
      <w:r w:rsidRPr="005C49C8">
        <w:rPr>
          <w:rFonts w:ascii="Times New Roman" w:eastAsia="Times New Roman" w:hAnsi="Times New Roman" w:cs="Times New Roman"/>
          <w:color w:val="000000"/>
          <w:sz w:val="24"/>
          <w:szCs w:val="20"/>
          <w:lang w:eastAsia="ar-SA"/>
        </w:rPr>
        <w:t>Tez Savunma Tarihi: …  /  …  /  ….…..</w:t>
      </w:r>
      <w:r w:rsidRPr="005C49C8">
        <w:rPr>
          <w:rFonts w:ascii="Arial" w:eastAsia="Times New Roman" w:hAnsi="Arial" w:cs="Arial"/>
          <w:sz w:val="24"/>
          <w:szCs w:val="20"/>
          <w:lang w:eastAsia="ar-SA"/>
        </w:rPr>
        <w:br/>
      </w:r>
    </w:p>
    <w:p w14:paraId="54D4822E" w14:textId="5CA077E5" w:rsidR="00200FF4" w:rsidRPr="00890189" w:rsidRDefault="005C49C8" w:rsidP="00890189">
      <w:pPr>
        <w:widowControl w:val="0"/>
        <w:suppressAutoHyphens/>
        <w:spacing w:after="0" w:line="360" w:lineRule="auto"/>
        <w:rPr>
          <w:rFonts w:ascii="Arial" w:eastAsia="Times New Roman" w:hAnsi="Arial" w:cs="Arial"/>
          <w:sz w:val="24"/>
          <w:szCs w:val="20"/>
          <w:lang w:eastAsia="ar-SA"/>
        </w:rPr>
      </w:pPr>
      <w:r w:rsidRPr="005C49C8">
        <w:rPr>
          <w:rFonts w:ascii="Times New Roman" w:eastAsia="Times New Roman" w:hAnsi="Times New Roman" w:cs="Times New Roman"/>
          <w:b/>
          <w:color w:val="000000"/>
          <w:sz w:val="24"/>
          <w:szCs w:val="24"/>
          <w:lang w:eastAsia="ar-SA"/>
        </w:rPr>
        <w:t>Tez Adı:</w:t>
      </w:r>
      <w:r w:rsidR="00200FF4">
        <w:rPr>
          <w:rFonts w:ascii="Times New Roman" w:eastAsia="Times New Roman" w:hAnsi="Times New Roman" w:cs="Times New Roman"/>
          <w:color w:val="000000"/>
          <w:sz w:val="24"/>
          <w:szCs w:val="24"/>
          <w:lang w:eastAsia="ar-SA"/>
        </w:rPr>
        <w:t xml:space="preserve"> </w:t>
      </w:r>
      <w:r w:rsidR="00200FF4" w:rsidRPr="00890189">
        <w:rPr>
          <w:rFonts w:ascii="Times New Roman" w:hAnsi="Times New Roman"/>
          <w:sz w:val="24"/>
          <w:szCs w:val="24"/>
        </w:rPr>
        <w:t>Otonom</w:t>
      </w:r>
      <w:r w:rsidR="00890189">
        <w:rPr>
          <w:rFonts w:ascii="Times New Roman" w:hAnsi="Times New Roman"/>
          <w:sz w:val="24"/>
          <w:szCs w:val="24"/>
        </w:rPr>
        <w:t xml:space="preserve"> </w:t>
      </w:r>
      <w:proofErr w:type="gramStart"/>
      <w:r w:rsidR="00890189">
        <w:rPr>
          <w:rFonts w:ascii="Times New Roman" w:hAnsi="Times New Roman"/>
          <w:sz w:val="24"/>
          <w:szCs w:val="24"/>
        </w:rPr>
        <w:t>V</w:t>
      </w:r>
      <w:r w:rsidR="00890189" w:rsidRPr="00890189">
        <w:rPr>
          <w:rFonts w:ascii="Times New Roman" w:hAnsi="Times New Roman"/>
          <w:sz w:val="24"/>
          <w:szCs w:val="24"/>
        </w:rPr>
        <w:t>e</w:t>
      </w:r>
      <w:proofErr w:type="gramEnd"/>
      <w:r w:rsidR="00200FF4" w:rsidRPr="00890189">
        <w:rPr>
          <w:rFonts w:ascii="Times New Roman" w:hAnsi="Times New Roman"/>
          <w:sz w:val="24"/>
          <w:szCs w:val="24"/>
        </w:rPr>
        <w:t xml:space="preserve"> Bluetooth Kontrollü Zemin Süpüren Robot Tasarımı</w:t>
      </w:r>
    </w:p>
    <w:p w14:paraId="2C793D08" w14:textId="7792FB52"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p>
    <w:p w14:paraId="42272290" w14:textId="77777777"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r w:rsidRPr="005C49C8">
        <w:rPr>
          <w:rFonts w:ascii="Times New Roman" w:eastAsia="Times New Roman" w:hAnsi="Times New Roman" w:cs="Times New Roman"/>
          <w:color w:val="000000"/>
          <w:sz w:val="18"/>
          <w:szCs w:val="24"/>
          <w:lang w:eastAsia="ar-SA"/>
        </w:rPr>
        <w:t>(Tez konusunun başlığı, kelimelerin baş harfleri büyük olacak şekilde “</w:t>
      </w:r>
      <w:proofErr w:type="spellStart"/>
      <w:r w:rsidRPr="005C49C8">
        <w:rPr>
          <w:rFonts w:ascii="Times New Roman" w:eastAsia="Times New Roman" w:hAnsi="Times New Roman" w:cs="Times New Roman"/>
          <w:color w:val="000000"/>
          <w:sz w:val="18"/>
          <w:szCs w:val="24"/>
          <w:lang w:eastAsia="ar-SA"/>
        </w:rPr>
        <w:t>bold</w:t>
      </w:r>
      <w:proofErr w:type="spellEnd"/>
      <w:r w:rsidRPr="005C49C8">
        <w:rPr>
          <w:rFonts w:ascii="Times New Roman" w:eastAsia="Times New Roman" w:hAnsi="Times New Roman" w:cs="Times New Roman"/>
          <w:color w:val="000000"/>
          <w:sz w:val="18"/>
          <w:szCs w:val="24"/>
          <w:lang w:eastAsia="ar-SA"/>
        </w:rPr>
        <w:t xml:space="preserve">” </w:t>
      </w:r>
      <w:r w:rsidRPr="005C49C8">
        <w:rPr>
          <w:rFonts w:ascii="Times New Roman" w:eastAsia="Times New Roman" w:hAnsi="Times New Roman" w:cs="Times New Roman"/>
          <w:color w:val="000000"/>
          <w:sz w:val="18"/>
          <w:szCs w:val="24"/>
          <w:u w:val="single"/>
          <w:lang w:eastAsia="ar-SA"/>
        </w:rPr>
        <w:t>yapılmadan</w:t>
      </w:r>
      <w:r w:rsidRPr="005C49C8">
        <w:rPr>
          <w:rFonts w:ascii="Times New Roman" w:eastAsia="Times New Roman" w:hAnsi="Times New Roman" w:cs="Times New Roman"/>
          <w:color w:val="000000"/>
          <w:sz w:val="18"/>
          <w:szCs w:val="24"/>
          <w:lang w:eastAsia="ar-SA"/>
        </w:rPr>
        <w:t xml:space="preserve"> yazılacaktır.)</w:t>
      </w:r>
    </w:p>
    <w:p w14:paraId="7265D32A" w14:textId="77777777"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p>
    <w:p w14:paraId="4762DED4" w14:textId="42866BD7" w:rsidR="005C49C8" w:rsidRPr="005C49C8" w:rsidRDefault="005C49C8" w:rsidP="005C49C8">
      <w:pPr>
        <w:suppressAutoHyphens/>
        <w:spacing w:after="0" w:line="240" w:lineRule="auto"/>
        <w:rPr>
          <w:rFonts w:ascii="Times New Roman" w:eastAsia="Times New Roman" w:hAnsi="Times New Roman" w:cs="Times New Roman"/>
          <w:b/>
          <w:color w:val="000000"/>
          <w:sz w:val="24"/>
          <w:szCs w:val="24"/>
          <w:lang w:eastAsia="ar-SA"/>
        </w:rPr>
      </w:pPr>
      <w:r w:rsidRPr="005C49C8">
        <w:rPr>
          <w:rFonts w:ascii="Times New Roman" w:eastAsia="Times New Roman" w:hAnsi="Times New Roman" w:cs="Times New Roman"/>
          <w:b/>
          <w:color w:val="000000"/>
          <w:sz w:val="24"/>
          <w:szCs w:val="24"/>
          <w:lang w:eastAsia="ar-SA"/>
        </w:rPr>
        <w:t xml:space="preserve">Tez Jüri Üyeleri </w:t>
      </w:r>
      <w:r w:rsidR="00A2764B" w:rsidRPr="005C49C8">
        <w:rPr>
          <w:rFonts w:ascii="Times New Roman" w:eastAsia="Times New Roman" w:hAnsi="Times New Roman" w:cs="Times New Roman"/>
          <w:b/>
          <w:color w:val="000000"/>
          <w:sz w:val="24"/>
          <w:szCs w:val="24"/>
          <w:lang w:eastAsia="ar-SA"/>
        </w:rPr>
        <w:t>(Unvanı</w:t>
      </w:r>
      <w:r w:rsidRPr="005C49C8">
        <w:rPr>
          <w:rFonts w:ascii="Times New Roman" w:eastAsia="Times New Roman" w:hAnsi="Times New Roman" w:cs="Times New Roman"/>
          <w:b/>
          <w:color w:val="000000"/>
          <w:sz w:val="24"/>
          <w:szCs w:val="24"/>
          <w:lang w:eastAsia="ar-SA"/>
        </w:rPr>
        <w:t xml:space="preserve">, </w:t>
      </w:r>
      <w:proofErr w:type="gramStart"/>
      <w:r w:rsidRPr="005C49C8">
        <w:rPr>
          <w:rFonts w:ascii="Times New Roman" w:eastAsia="Times New Roman" w:hAnsi="Times New Roman" w:cs="Times New Roman"/>
          <w:b/>
          <w:color w:val="000000"/>
          <w:sz w:val="24"/>
          <w:szCs w:val="24"/>
          <w:lang w:eastAsia="ar-SA"/>
        </w:rPr>
        <w:t>Adı -</w:t>
      </w:r>
      <w:proofErr w:type="gramEnd"/>
      <w:r w:rsidRPr="005C49C8">
        <w:rPr>
          <w:rFonts w:ascii="Times New Roman" w:eastAsia="Times New Roman" w:hAnsi="Times New Roman" w:cs="Times New Roman"/>
          <w:b/>
          <w:color w:val="000000"/>
          <w:sz w:val="24"/>
          <w:szCs w:val="24"/>
          <w:lang w:eastAsia="ar-SA"/>
        </w:rPr>
        <w:t xml:space="preserve"> Soyadı, Kurumu )</w:t>
      </w:r>
      <w:r w:rsidRPr="005C49C8">
        <w:rPr>
          <w:rFonts w:ascii="Times New Roman" w:eastAsia="Times New Roman" w:hAnsi="Times New Roman" w:cs="Times New Roman"/>
          <w:b/>
          <w:color w:val="000000"/>
          <w:sz w:val="24"/>
          <w:szCs w:val="24"/>
          <w:lang w:eastAsia="ar-SA"/>
        </w:rPr>
        <w:tab/>
        <w:t xml:space="preserve">     </w:t>
      </w:r>
      <w:r w:rsidRPr="005C49C8">
        <w:rPr>
          <w:rFonts w:ascii="Times New Roman" w:eastAsia="Times New Roman" w:hAnsi="Times New Roman" w:cs="Times New Roman"/>
          <w:b/>
          <w:color w:val="000000"/>
          <w:sz w:val="24"/>
          <w:szCs w:val="24"/>
          <w:lang w:eastAsia="ar-SA"/>
        </w:rPr>
        <w:tab/>
        <w:t xml:space="preserve">      İmza</w:t>
      </w:r>
      <w:r w:rsidRPr="005C49C8">
        <w:rPr>
          <w:rFonts w:ascii="Times New Roman" w:eastAsia="Times New Roman" w:hAnsi="Times New Roman" w:cs="Times New Roman"/>
          <w:b/>
          <w:color w:val="000000"/>
          <w:sz w:val="24"/>
          <w:szCs w:val="24"/>
          <w:lang w:eastAsia="ar-SA"/>
        </w:rPr>
        <w:tab/>
      </w:r>
    </w:p>
    <w:p w14:paraId="370B4C80" w14:textId="77777777" w:rsidR="005C49C8" w:rsidRPr="005C49C8" w:rsidRDefault="005C49C8" w:rsidP="005C49C8">
      <w:pPr>
        <w:suppressAutoHyphens/>
        <w:spacing w:after="0" w:line="240" w:lineRule="auto"/>
        <w:rPr>
          <w:rFonts w:ascii="Times New Roman" w:eastAsia="Times New Roman" w:hAnsi="Times New Roman" w:cs="Times New Roman"/>
          <w:color w:val="000000"/>
          <w:sz w:val="18"/>
          <w:szCs w:val="24"/>
          <w:lang w:eastAsia="ar-SA"/>
        </w:rPr>
      </w:pPr>
      <w:r w:rsidRPr="005C49C8">
        <w:rPr>
          <w:rFonts w:ascii="Times New Roman" w:eastAsia="Times New Roman" w:hAnsi="Times New Roman" w:cs="Times New Roman"/>
          <w:color w:val="000000"/>
          <w:sz w:val="18"/>
          <w:szCs w:val="24"/>
          <w:lang w:eastAsia="ar-SA"/>
        </w:rPr>
        <w:t>(Jüri üyelerinin Unvanı, Adı-Soyadı ve Kurumları “</w:t>
      </w:r>
      <w:proofErr w:type="spellStart"/>
      <w:r w:rsidRPr="005C49C8">
        <w:rPr>
          <w:rFonts w:ascii="Times New Roman" w:eastAsia="Times New Roman" w:hAnsi="Times New Roman" w:cs="Times New Roman"/>
          <w:color w:val="000000"/>
          <w:sz w:val="18"/>
          <w:szCs w:val="24"/>
          <w:lang w:eastAsia="ar-SA"/>
        </w:rPr>
        <w:t>bold</w:t>
      </w:r>
      <w:proofErr w:type="spellEnd"/>
      <w:r w:rsidRPr="005C49C8">
        <w:rPr>
          <w:rFonts w:ascii="Times New Roman" w:eastAsia="Times New Roman" w:hAnsi="Times New Roman" w:cs="Times New Roman"/>
          <w:color w:val="000000"/>
          <w:sz w:val="18"/>
          <w:szCs w:val="24"/>
          <w:lang w:eastAsia="ar-SA"/>
        </w:rPr>
        <w:t xml:space="preserve">” </w:t>
      </w:r>
      <w:r w:rsidRPr="005C49C8">
        <w:rPr>
          <w:rFonts w:ascii="Times New Roman" w:eastAsia="Times New Roman" w:hAnsi="Times New Roman" w:cs="Times New Roman"/>
          <w:color w:val="000000"/>
          <w:sz w:val="18"/>
          <w:szCs w:val="24"/>
          <w:u w:val="single"/>
          <w:lang w:eastAsia="ar-SA"/>
        </w:rPr>
        <w:t>yapılmadan</w:t>
      </w:r>
      <w:r w:rsidRPr="005C49C8">
        <w:rPr>
          <w:rFonts w:ascii="Times New Roman" w:eastAsia="Times New Roman" w:hAnsi="Times New Roman" w:cs="Times New Roman"/>
          <w:color w:val="000000"/>
          <w:sz w:val="18"/>
          <w:szCs w:val="24"/>
          <w:lang w:eastAsia="ar-SA"/>
        </w:rPr>
        <w:t xml:space="preserve"> yazılacaktır.)</w:t>
      </w:r>
    </w:p>
    <w:p w14:paraId="383F7140" w14:textId="77777777" w:rsidR="002C1CFF" w:rsidRPr="002C1CFF" w:rsidRDefault="002C1CFF" w:rsidP="005C49C8">
      <w:pPr>
        <w:tabs>
          <w:tab w:val="left" w:pos="6237"/>
        </w:tabs>
        <w:suppressAutoHyphens/>
        <w:spacing w:after="0" w:line="360" w:lineRule="auto"/>
        <w:rPr>
          <w:rFonts w:ascii="Times New Roman" w:eastAsia="Times New Roman" w:hAnsi="Times New Roman" w:cs="Times New Roman"/>
          <w:color w:val="000000"/>
          <w:sz w:val="24"/>
          <w:szCs w:val="24"/>
          <w:lang w:eastAsia="ar-SA"/>
        </w:rPr>
      </w:pPr>
    </w:p>
    <w:p w14:paraId="75F67CAB" w14:textId="436670D7" w:rsidR="005C49C8" w:rsidRPr="005C49C8" w:rsidRDefault="002C1CFF" w:rsidP="005C49C8">
      <w:pPr>
        <w:tabs>
          <w:tab w:val="left" w:pos="6237"/>
        </w:tabs>
        <w:suppressAutoHyphens/>
        <w:spacing w:after="0" w:line="360" w:lineRule="auto"/>
        <w:rPr>
          <w:rFonts w:ascii="Times New Roman" w:eastAsia="Times New Roman" w:hAnsi="Times New Roman" w:cs="Times New Roman"/>
          <w:color w:val="000000"/>
          <w:lang w:eastAsia="ar-SA"/>
        </w:rPr>
      </w:pPr>
      <w:r w:rsidRPr="002C1CFF">
        <w:rPr>
          <w:rFonts w:ascii="Times New Roman" w:eastAsia="Times New Roman" w:hAnsi="Times New Roman" w:cs="Times New Roman"/>
          <w:color w:val="000000"/>
          <w:sz w:val="24"/>
          <w:szCs w:val="24"/>
          <w:lang w:eastAsia="ar-SA"/>
        </w:rPr>
        <w:t>Prof.</w:t>
      </w:r>
      <w:r>
        <w:rPr>
          <w:rFonts w:ascii="Times New Roman" w:eastAsia="Times New Roman" w:hAnsi="Times New Roman" w:cs="Times New Roman"/>
          <w:color w:val="000000"/>
          <w:sz w:val="24"/>
          <w:szCs w:val="24"/>
          <w:lang w:eastAsia="ar-SA"/>
        </w:rPr>
        <w:t xml:space="preserve"> </w:t>
      </w:r>
      <w:r w:rsidRPr="002C1CFF">
        <w:rPr>
          <w:rFonts w:ascii="Times New Roman" w:eastAsia="Times New Roman" w:hAnsi="Times New Roman" w:cs="Times New Roman"/>
          <w:color w:val="000000"/>
          <w:sz w:val="24"/>
          <w:szCs w:val="24"/>
          <w:lang w:eastAsia="ar-SA"/>
        </w:rPr>
        <w:t>Dr.</w:t>
      </w:r>
      <w:r>
        <w:rPr>
          <w:rFonts w:ascii="Times New Roman" w:eastAsia="Times New Roman" w:hAnsi="Times New Roman" w:cs="Times New Roman"/>
          <w:color w:val="000000"/>
          <w:sz w:val="24"/>
          <w:szCs w:val="24"/>
          <w:lang w:eastAsia="ar-SA"/>
        </w:rPr>
        <w:t xml:space="preserve"> </w:t>
      </w:r>
      <w:r w:rsidR="005E13B7" w:rsidRPr="002C1CFF">
        <w:rPr>
          <w:rFonts w:ascii="Times New Roman" w:eastAsia="Times New Roman" w:hAnsi="Times New Roman" w:cs="Times New Roman"/>
          <w:color w:val="000000"/>
          <w:sz w:val="24"/>
          <w:szCs w:val="24"/>
          <w:lang w:eastAsia="ar-SA"/>
        </w:rPr>
        <w:t>M</w:t>
      </w:r>
      <w:r w:rsidR="005E13B7">
        <w:rPr>
          <w:rFonts w:ascii="Times New Roman" w:eastAsia="Times New Roman" w:hAnsi="Times New Roman" w:cs="Times New Roman"/>
          <w:color w:val="000000"/>
          <w:sz w:val="24"/>
          <w:szCs w:val="24"/>
          <w:lang w:eastAsia="ar-SA"/>
        </w:rPr>
        <w:t>. Emin</w:t>
      </w:r>
      <w:r w:rsidRPr="002C1CFF">
        <w:rPr>
          <w:rFonts w:ascii="Times New Roman" w:eastAsia="Times New Roman" w:hAnsi="Times New Roman" w:cs="Times New Roman"/>
          <w:color w:val="000000"/>
          <w:sz w:val="24"/>
          <w:szCs w:val="24"/>
          <w:lang w:eastAsia="ar-SA"/>
        </w:rPr>
        <w:t xml:space="preserve"> AKATA</w:t>
      </w:r>
      <w:r w:rsidR="00200FF4">
        <w:rPr>
          <w:rFonts w:ascii="Times New Roman" w:eastAsia="Times New Roman" w:hAnsi="Times New Roman" w:cs="Times New Roman"/>
          <w:color w:val="000000"/>
          <w:sz w:val="24"/>
          <w:szCs w:val="24"/>
          <w:lang w:eastAsia="ar-SA"/>
        </w:rPr>
        <w:t xml:space="preserve"> </w:t>
      </w:r>
      <w:r w:rsidRPr="002C1CFF">
        <w:rPr>
          <w:rFonts w:ascii="Times New Roman" w:eastAsia="Times New Roman" w:hAnsi="Times New Roman" w:cs="Times New Roman"/>
          <w:color w:val="000000"/>
          <w:sz w:val="24"/>
          <w:szCs w:val="24"/>
          <w:lang w:eastAsia="ar-SA"/>
        </w:rPr>
        <w:t>Başkent Üniversitesi</w:t>
      </w:r>
      <w:r w:rsidR="005C49C8" w:rsidRPr="005C49C8">
        <w:rPr>
          <w:rFonts w:ascii="Times New Roman" w:eastAsia="Times New Roman" w:hAnsi="Times New Roman" w:cs="Times New Roman"/>
          <w:color w:val="000000"/>
          <w:lang w:eastAsia="ar-SA"/>
        </w:rPr>
        <w:tab/>
      </w:r>
      <w:r>
        <w:rPr>
          <w:rFonts w:ascii="Times New Roman" w:eastAsia="Times New Roman" w:hAnsi="Times New Roman" w:cs="Times New Roman"/>
          <w:color w:val="000000"/>
          <w:lang w:eastAsia="ar-SA"/>
        </w:rPr>
        <w:t xml:space="preserve"> </w:t>
      </w:r>
      <w:r w:rsidR="005C49C8" w:rsidRPr="005C49C8">
        <w:rPr>
          <w:rFonts w:ascii="Times New Roman" w:eastAsia="Times New Roman" w:hAnsi="Times New Roman" w:cs="Times New Roman"/>
          <w:color w:val="000000"/>
          <w:lang w:eastAsia="ar-SA"/>
        </w:rPr>
        <w:t>……………</w:t>
      </w:r>
      <w:r w:rsidR="00200FF4" w:rsidRPr="005C49C8">
        <w:rPr>
          <w:rFonts w:ascii="Times New Roman" w:eastAsia="Times New Roman" w:hAnsi="Times New Roman" w:cs="Times New Roman"/>
          <w:color w:val="000000"/>
          <w:lang w:eastAsia="ar-SA"/>
        </w:rPr>
        <w:t>……</w:t>
      </w:r>
      <w:r w:rsidR="005C49C8" w:rsidRPr="005C49C8">
        <w:rPr>
          <w:rFonts w:ascii="Times New Roman" w:eastAsia="Times New Roman" w:hAnsi="Times New Roman" w:cs="Times New Roman"/>
          <w:color w:val="000000"/>
          <w:lang w:eastAsia="ar-SA"/>
        </w:rPr>
        <w:t>.</w:t>
      </w:r>
    </w:p>
    <w:p w14:paraId="703CC857" w14:textId="77777777" w:rsidR="002C1CFF" w:rsidRDefault="002C1CFF" w:rsidP="005C49C8">
      <w:pPr>
        <w:tabs>
          <w:tab w:val="left" w:pos="6237"/>
        </w:tabs>
        <w:suppressAutoHyphens/>
        <w:spacing w:after="0" w:line="360" w:lineRule="auto"/>
        <w:rPr>
          <w:rFonts w:ascii="Times New Roman" w:eastAsia="Times New Roman" w:hAnsi="Times New Roman" w:cs="Times New Roman"/>
          <w:color w:val="000000"/>
          <w:lang w:eastAsia="ar-SA"/>
        </w:rPr>
      </w:pPr>
    </w:p>
    <w:p w14:paraId="4E317247" w14:textId="08D41EAB" w:rsidR="005C49C8" w:rsidRPr="005C49C8" w:rsidRDefault="002C1CFF" w:rsidP="005C49C8">
      <w:pPr>
        <w:tabs>
          <w:tab w:val="left" w:pos="6237"/>
        </w:tabs>
        <w:suppressAutoHyphens/>
        <w:spacing w:after="0" w:line="360" w:lineRule="auto"/>
        <w:rPr>
          <w:rFonts w:ascii="Times New Roman" w:eastAsia="Times New Roman" w:hAnsi="Times New Roman" w:cs="Times New Roman"/>
          <w:color w:val="000000"/>
          <w:lang w:eastAsia="ar-SA"/>
        </w:rPr>
      </w:pPr>
      <w:r w:rsidRPr="002C1CFF">
        <w:rPr>
          <w:rFonts w:ascii="Times New Roman" w:hAnsi="Times New Roman" w:cs="Times New Roman"/>
          <w:sz w:val="24"/>
          <w:szCs w:val="24"/>
        </w:rPr>
        <w:t>Yrd. Doç. Dr. Selda</w:t>
      </w:r>
      <w:r w:rsidR="00200FF4">
        <w:rPr>
          <w:rFonts w:ascii="Times New Roman" w:hAnsi="Times New Roman" w:cs="Times New Roman"/>
          <w:sz w:val="24"/>
          <w:szCs w:val="24"/>
        </w:rPr>
        <w:t xml:space="preserve"> GÜNEY Başkent</w:t>
      </w:r>
      <w:r w:rsidR="005E13B7">
        <w:rPr>
          <w:rFonts w:ascii="Times New Roman" w:hAnsi="Times New Roman" w:cs="Times New Roman"/>
          <w:sz w:val="24"/>
          <w:szCs w:val="24"/>
        </w:rPr>
        <w:t xml:space="preserve"> Üniversitesi</w:t>
      </w:r>
      <w:r w:rsidR="005C49C8" w:rsidRPr="005C49C8">
        <w:rPr>
          <w:rFonts w:ascii="Times New Roman" w:eastAsia="Times New Roman" w:hAnsi="Times New Roman" w:cs="Times New Roman"/>
          <w:color w:val="000000"/>
          <w:lang w:eastAsia="ar-SA"/>
        </w:rPr>
        <w:tab/>
        <w:t>……………</w:t>
      </w:r>
      <w:r w:rsidRPr="005C49C8">
        <w:rPr>
          <w:rFonts w:ascii="Times New Roman" w:eastAsia="Times New Roman" w:hAnsi="Times New Roman" w:cs="Times New Roman"/>
          <w:color w:val="000000"/>
          <w:lang w:eastAsia="ar-SA"/>
        </w:rPr>
        <w:t>……</w:t>
      </w:r>
      <w:r w:rsidR="005C49C8" w:rsidRPr="005C49C8">
        <w:rPr>
          <w:rFonts w:ascii="Times New Roman" w:eastAsia="Times New Roman" w:hAnsi="Times New Roman" w:cs="Times New Roman"/>
          <w:color w:val="000000"/>
          <w:lang w:eastAsia="ar-SA"/>
        </w:rPr>
        <w:t>.</w:t>
      </w:r>
    </w:p>
    <w:p w14:paraId="59F9EFF3" w14:textId="77777777" w:rsidR="005C49C8" w:rsidRPr="005C49C8" w:rsidRDefault="005C49C8" w:rsidP="005C49C8">
      <w:pPr>
        <w:tabs>
          <w:tab w:val="left" w:pos="6237"/>
        </w:tabs>
        <w:suppressAutoHyphens/>
        <w:spacing w:after="0" w:line="240" w:lineRule="auto"/>
        <w:rPr>
          <w:rFonts w:ascii="Times New Roman" w:eastAsia="Times New Roman" w:hAnsi="Times New Roman" w:cs="Times New Roman"/>
          <w:color w:val="000000"/>
          <w:lang w:eastAsia="ar-SA"/>
        </w:rPr>
      </w:pPr>
    </w:p>
    <w:p w14:paraId="6477152B" w14:textId="29BD23C4" w:rsidR="005C49C8" w:rsidRPr="005C49C8" w:rsidRDefault="005C49C8" w:rsidP="005C49C8">
      <w:pPr>
        <w:tabs>
          <w:tab w:val="left" w:pos="6237"/>
        </w:tabs>
        <w:suppressAutoHyphens/>
        <w:spacing w:after="0" w:line="360" w:lineRule="auto"/>
        <w:rPr>
          <w:rFonts w:ascii="Times New Roman" w:eastAsia="Times New Roman" w:hAnsi="Times New Roman" w:cs="Times New Roman"/>
          <w:color w:val="000000"/>
          <w:lang w:eastAsia="ar-SA"/>
        </w:rPr>
      </w:pPr>
      <w:r w:rsidRPr="00A2764B">
        <w:rPr>
          <w:rFonts w:ascii="Times New Roman" w:eastAsia="Times New Roman" w:hAnsi="Times New Roman" w:cs="Times New Roman"/>
          <w:color w:val="000000"/>
          <w:sz w:val="24"/>
          <w:szCs w:val="24"/>
          <w:lang w:eastAsia="ar-SA"/>
        </w:rPr>
        <w:t xml:space="preserve"> </w:t>
      </w:r>
      <w:r w:rsidR="00200FF4" w:rsidRPr="00A2764B">
        <w:rPr>
          <w:rFonts w:ascii="Times New Roman" w:eastAsia="Times New Roman" w:hAnsi="Times New Roman" w:cs="Times New Roman"/>
          <w:color w:val="000000"/>
          <w:sz w:val="24"/>
          <w:szCs w:val="24"/>
          <w:lang w:eastAsia="ar-SA"/>
        </w:rPr>
        <w:t>Prof. Dr. Hasan Şakir BİLGE Gazi Üniversitesi</w:t>
      </w:r>
      <w:r w:rsidRPr="005C49C8">
        <w:rPr>
          <w:rFonts w:ascii="Times New Roman" w:eastAsia="Times New Roman" w:hAnsi="Times New Roman" w:cs="Times New Roman"/>
          <w:color w:val="000000"/>
          <w:lang w:eastAsia="ar-SA"/>
        </w:rPr>
        <w:t xml:space="preserve"> </w:t>
      </w:r>
      <w:r w:rsidRPr="005C49C8">
        <w:rPr>
          <w:rFonts w:ascii="Times New Roman" w:eastAsia="Times New Roman" w:hAnsi="Times New Roman" w:cs="Times New Roman"/>
          <w:color w:val="000000"/>
          <w:lang w:eastAsia="ar-SA"/>
        </w:rPr>
        <w:tab/>
        <w:t>……………</w:t>
      </w:r>
      <w:r w:rsidR="00200FF4" w:rsidRPr="005C49C8">
        <w:rPr>
          <w:rFonts w:ascii="Times New Roman" w:eastAsia="Times New Roman" w:hAnsi="Times New Roman" w:cs="Times New Roman"/>
          <w:color w:val="000000"/>
          <w:lang w:eastAsia="ar-SA"/>
        </w:rPr>
        <w:t>……</w:t>
      </w:r>
      <w:r w:rsidRPr="005C49C8">
        <w:rPr>
          <w:rFonts w:ascii="Times New Roman" w:eastAsia="Times New Roman" w:hAnsi="Times New Roman" w:cs="Times New Roman"/>
          <w:color w:val="000000"/>
          <w:lang w:eastAsia="ar-SA"/>
        </w:rPr>
        <w:t>.</w:t>
      </w:r>
    </w:p>
    <w:p w14:paraId="4773EEEF" w14:textId="77777777" w:rsidR="005C49C8" w:rsidRPr="005C49C8" w:rsidRDefault="005C49C8" w:rsidP="005C49C8">
      <w:pPr>
        <w:tabs>
          <w:tab w:val="left" w:pos="6237"/>
        </w:tabs>
        <w:suppressAutoHyphens/>
        <w:spacing w:after="0" w:line="240" w:lineRule="auto"/>
        <w:rPr>
          <w:rFonts w:ascii="Times New Roman" w:eastAsia="Times New Roman" w:hAnsi="Times New Roman" w:cs="Times New Roman"/>
          <w:color w:val="000000"/>
          <w:lang w:eastAsia="ar-SA"/>
        </w:rPr>
      </w:pPr>
    </w:p>
    <w:p w14:paraId="03862EC3" w14:textId="77777777" w:rsidR="005C49C8" w:rsidRPr="005C49C8" w:rsidRDefault="005C49C8" w:rsidP="005C49C8">
      <w:pPr>
        <w:suppressAutoHyphens/>
        <w:spacing w:after="0" w:line="480" w:lineRule="auto"/>
        <w:jc w:val="both"/>
        <w:rPr>
          <w:rFonts w:ascii="Arial" w:eastAsia="Times New Roman" w:hAnsi="Arial" w:cs="Arial"/>
          <w:lang w:eastAsia="ar-SA"/>
        </w:rPr>
      </w:pPr>
    </w:p>
    <w:p w14:paraId="4DBC97C0" w14:textId="77777777" w:rsidR="005C49C8" w:rsidRPr="005C49C8" w:rsidRDefault="005C49C8" w:rsidP="005C49C8">
      <w:pPr>
        <w:suppressAutoHyphens/>
        <w:spacing w:after="0" w:line="360" w:lineRule="auto"/>
        <w:jc w:val="both"/>
        <w:rPr>
          <w:rFonts w:ascii="Arial" w:eastAsia="Times New Roman" w:hAnsi="Arial" w:cs="Arial"/>
          <w:b/>
          <w:bCs/>
          <w:lang w:eastAsia="ar-SA"/>
        </w:rPr>
      </w:pPr>
    </w:p>
    <w:p w14:paraId="57168155" w14:textId="77777777" w:rsidR="005C49C8" w:rsidRPr="005C49C8" w:rsidRDefault="005C49C8" w:rsidP="005C49C8">
      <w:pPr>
        <w:suppressAutoHyphens/>
        <w:spacing w:after="0" w:line="360" w:lineRule="auto"/>
        <w:jc w:val="both"/>
        <w:rPr>
          <w:rFonts w:ascii="Arial" w:eastAsia="Times New Roman" w:hAnsi="Arial" w:cs="Arial"/>
          <w:b/>
          <w:bCs/>
          <w:lang w:eastAsia="ar-SA"/>
        </w:rPr>
      </w:pPr>
    </w:p>
    <w:p w14:paraId="156C78E4" w14:textId="77777777" w:rsidR="005C49C8" w:rsidRPr="005C49C8" w:rsidRDefault="005C49C8" w:rsidP="005C49C8">
      <w:pPr>
        <w:suppressAutoHyphens/>
        <w:spacing w:after="0" w:line="360" w:lineRule="auto"/>
        <w:jc w:val="both"/>
        <w:rPr>
          <w:rFonts w:ascii="Arial" w:eastAsia="Times New Roman" w:hAnsi="Arial" w:cs="Arial"/>
          <w:b/>
          <w:bCs/>
          <w:sz w:val="24"/>
          <w:szCs w:val="20"/>
          <w:lang w:eastAsia="ar-SA"/>
        </w:rPr>
      </w:pPr>
    </w:p>
    <w:p w14:paraId="7D668297" w14:textId="77777777" w:rsidR="005C49C8" w:rsidRPr="005C49C8" w:rsidRDefault="005C49C8" w:rsidP="005C49C8">
      <w:pPr>
        <w:suppressAutoHyphens/>
        <w:spacing w:after="240" w:line="360" w:lineRule="auto"/>
        <w:jc w:val="both"/>
        <w:rPr>
          <w:rFonts w:ascii="Arial" w:eastAsia="Times New Roman" w:hAnsi="Arial" w:cs="Arial"/>
          <w:b/>
          <w:bCs/>
          <w:sz w:val="24"/>
          <w:szCs w:val="20"/>
          <w:lang w:eastAsia="ar-SA"/>
        </w:rPr>
      </w:pPr>
    </w:p>
    <w:p w14:paraId="60ACCACC" w14:textId="77777777" w:rsidR="005C49C8" w:rsidRPr="005C49C8" w:rsidRDefault="005C49C8" w:rsidP="005C49C8">
      <w:pPr>
        <w:suppressAutoHyphens/>
        <w:spacing w:after="0" w:line="360" w:lineRule="auto"/>
        <w:jc w:val="both"/>
        <w:rPr>
          <w:rFonts w:ascii="Arial" w:eastAsia="Times New Roman" w:hAnsi="Arial" w:cs="Arial"/>
          <w:b/>
          <w:bCs/>
          <w:sz w:val="24"/>
          <w:szCs w:val="20"/>
          <w:lang w:eastAsia="ar-SA"/>
        </w:rPr>
      </w:pPr>
    </w:p>
    <w:p w14:paraId="5FECDC55" w14:textId="77777777" w:rsidR="005C49C8" w:rsidRPr="005C49C8" w:rsidRDefault="005C49C8" w:rsidP="005C49C8">
      <w:pPr>
        <w:tabs>
          <w:tab w:val="left" w:pos="5954"/>
        </w:tabs>
        <w:suppressAutoHyphens/>
        <w:spacing w:after="0" w:line="240" w:lineRule="auto"/>
        <w:rPr>
          <w:rFonts w:ascii="Times New Roman" w:eastAsia="Times New Roman" w:hAnsi="Times New Roman" w:cs="Times New Roman"/>
          <w:b/>
          <w:color w:val="000000"/>
          <w:lang w:eastAsia="ar-SA"/>
        </w:rPr>
      </w:pPr>
      <w:r w:rsidRPr="005C49C8">
        <w:rPr>
          <w:rFonts w:ascii="Times New Roman" w:eastAsia="Times New Roman" w:hAnsi="Times New Roman" w:cs="Times New Roman"/>
          <w:b/>
          <w:color w:val="000000"/>
          <w:sz w:val="24"/>
          <w:szCs w:val="24"/>
          <w:lang w:eastAsia="ar-SA"/>
        </w:rPr>
        <w:t xml:space="preserve">    </w:t>
      </w:r>
      <w:r w:rsidRPr="005C49C8">
        <w:rPr>
          <w:rFonts w:ascii="Times New Roman" w:eastAsia="Times New Roman" w:hAnsi="Times New Roman" w:cs="Times New Roman"/>
          <w:b/>
          <w:color w:val="000000"/>
          <w:sz w:val="24"/>
          <w:szCs w:val="24"/>
          <w:lang w:eastAsia="ar-SA"/>
        </w:rPr>
        <w:tab/>
      </w:r>
      <w:r w:rsidRPr="005C49C8">
        <w:rPr>
          <w:rFonts w:ascii="Times New Roman" w:eastAsia="Times New Roman" w:hAnsi="Times New Roman" w:cs="Times New Roman"/>
          <w:b/>
          <w:color w:val="000000"/>
          <w:lang w:eastAsia="ar-SA"/>
        </w:rPr>
        <w:t>ONAY</w:t>
      </w:r>
      <w:r w:rsidRPr="005C49C8">
        <w:rPr>
          <w:rFonts w:ascii="Times New Roman" w:eastAsia="Times New Roman" w:hAnsi="Times New Roman" w:cs="Times New Roman"/>
          <w:b/>
          <w:color w:val="000000"/>
          <w:lang w:eastAsia="ar-SA"/>
        </w:rPr>
        <w:tab/>
        <w:t xml:space="preserve">   </w:t>
      </w:r>
    </w:p>
    <w:p w14:paraId="1CCD9C1F" w14:textId="77777777" w:rsidR="005C49C8" w:rsidRPr="005C49C8" w:rsidRDefault="005C49C8" w:rsidP="005C49C8">
      <w:pPr>
        <w:suppressAutoHyphens/>
        <w:spacing w:after="0" w:line="240" w:lineRule="auto"/>
        <w:rPr>
          <w:rFonts w:ascii="Times New Roman" w:eastAsia="Times New Roman" w:hAnsi="Times New Roman" w:cs="Times New Roman"/>
          <w:color w:val="000000"/>
          <w:sz w:val="24"/>
          <w:szCs w:val="24"/>
          <w:lang w:eastAsia="ar-SA"/>
        </w:rPr>
      </w:pPr>
      <w:r w:rsidRPr="005C49C8">
        <w:rPr>
          <w:rFonts w:ascii="Times New Roman" w:eastAsia="Times New Roman" w:hAnsi="Times New Roman" w:cs="Times New Roman"/>
          <w:b/>
          <w:color w:val="000000"/>
          <w:sz w:val="24"/>
          <w:szCs w:val="24"/>
          <w:lang w:eastAsia="ar-SA"/>
        </w:rPr>
        <w:t xml:space="preserve">                                                                             </w:t>
      </w:r>
    </w:p>
    <w:p w14:paraId="16EB12AD" w14:textId="77777777" w:rsidR="005C49C8" w:rsidRPr="005C49C8" w:rsidRDefault="005C49C8" w:rsidP="005C49C8">
      <w:pPr>
        <w:tabs>
          <w:tab w:val="left" w:pos="4111"/>
          <w:tab w:val="left" w:pos="4536"/>
          <w:tab w:val="left" w:pos="5103"/>
          <w:tab w:val="left" w:pos="5529"/>
          <w:tab w:val="left" w:pos="5670"/>
          <w:tab w:val="left" w:pos="5954"/>
        </w:tabs>
        <w:suppressAutoHyphens/>
        <w:spacing w:after="0" w:line="360" w:lineRule="auto"/>
        <w:rPr>
          <w:rFonts w:ascii="Times New Roman" w:eastAsia="Times New Roman" w:hAnsi="Times New Roman" w:cs="Times New Roman"/>
          <w:color w:val="000000"/>
          <w:lang w:eastAsia="ar-SA"/>
        </w:rPr>
      </w:pPr>
      <w:r w:rsidRPr="005C49C8">
        <w:rPr>
          <w:rFonts w:ascii="Times New Roman" w:eastAsia="Times New Roman" w:hAnsi="Times New Roman" w:cs="Times New Roman"/>
          <w:color w:val="000000"/>
          <w:sz w:val="24"/>
          <w:szCs w:val="20"/>
          <w:lang w:eastAsia="ar-SA"/>
        </w:rPr>
        <w:tab/>
      </w:r>
      <w:proofErr w:type="gramStart"/>
      <w:r w:rsidRPr="005C49C8">
        <w:rPr>
          <w:rFonts w:ascii="Times New Roman" w:eastAsia="Times New Roman" w:hAnsi="Times New Roman" w:cs="Times New Roman"/>
          <w:color w:val="000000"/>
          <w:lang w:eastAsia="ar-SA"/>
        </w:rPr>
        <w:t>…..</w:t>
      </w:r>
      <w:proofErr w:type="gramEnd"/>
      <w:r w:rsidRPr="005C49C8">
        <w:rPr>
          <w:rFonts w:ascii="Times New Roman" w:eastAsia="Times New Roman" w:hAnsi="Times New Roman" w:cs="Times New Roman"/>
          <w:color w:val="000000"/>
          <w:lang w:eastAsia="ar-SA"/>
        </w:rPr>
        <w:t>……………(Müdür ismi)….……………</w:t>
      </w:r>
      <w:r w:rsidRPr="005C49C8">
        <w:rPr>
          <w:rFonts w:ascii="Times New Roman" w:eastAsia="Times New Roman" w:hAnsi="Times New Roman" w:cs="Times New Roman"/>
          <w:b/>
          <w:color w:val="000000"/>
          <w:lang w:eastAsia="ar-SA"/>
        </w:rPr>
        <w:t xml:space="preserve"> </w:t>
      </w:r>
      <w:r w:rsidRPr="005C49C8">
        <w:rPr>
          <w:rFonts w:ascii="Times New Roman" w:eastAsia="Times New Roman" w:hAnsi="Times New Roman" w:cs="Times New Roman"/>
          <w:b/>
          <w:color w:val="000000"/>
          <w:lang w:eastAsia="ar-SA"/>
        </w:rPr>
        <w:br/>
      </w:r>
      <w:r w:rsidRPr="005C49C8">
        <w:rPr>
          <w:rFonts w:ascii="Times New Roman" w:eastAsia="Times New Roman" w:hAnsi="Times New Roman" w:cs="Times New Roman"/>
          <w:color w:val="000000"/>
          <w:lang w:eastAsia="ar-SA"/>
        </w:rPr>
        <w:tab/>
      </w:r>
      <w:r w:rsidRPr="005C49C8">
        <w:rPr>
          <w:rFonts w:ascii="Times New Roman" w:eastAsia="Times New Roman" w:hAnsi="Times New Roman" w:cs="Times New Roman"/>
          <w:color w:val="000000"/>
          <w:lang w:eastAsia="ar-SA"/>
        </w:rPr>
        <w:tab/>
        <w:t xml:space="preserve">Fen Bilimleri Enstitüsü Müdürü       </w:t>
      </w:r>
      <w:r w:rsidRPr="005C49C8">
        <w:rPr>
          <w:rFonts w:ascii="Times New Roman" w:eastAsia="Times New Roman" w:hAnsi="Times New Roman" w:cs="Times New Roman"/>
          <w:color w:val="000000"/>
          <w:lang w:eastAsia="ar-SA"/>
        </w:rPr>
        <w:br/>
      </w:r>
      <w:r w:rsidRPr="005C49C8">
        <w:rPr>
          <w:rFonts w:ascii="Times New Roman" w:eastAsia="Times New Roman" w:hAnsi="Times New Roman" w:cs="Times New Roman"/>
          <w:color w:val="000000"/>
          <w:lang w:eastAsia="ar-SA"/>
        </w:rPr>
        <w:tab/>
      </w:r>
      <w:r w:rsidRPr="005C49C8">
        <w:rPr>
          <w:rFonts w:ascii="Times New Roman" w:eastAsia="Times New Roman" w:hAnsi="Times New Roman" w:cs="Times New Roman"/>
          <w:color w:val="000000"/>
          <w:lang w:eastAsia="ar-SA"/>
        </w:rPr>
        <w:tab/>
      </w:r>
      <w:proofErr w:type="gramStart"/>
      <w:r w:rsidRPr="005C49C8">
        <w:rPr>
          <w:rFonts w:ascii="Times New Roman" w:eastAsia="Times New Roman" w:hAnsi="Times New Roman" w:cs="Times New Roman"/>
          <w:color w:val="000000"/>
          <w:lang w:eastAsia="ar-SA"/>
        </w:rPr>
        <w:t>Tarih :</w:t>
      </w:r>
      <w:proofErr w:type="gramEnd"/>
      <w:r w:rsidRPr="005C49C8">
        <w:rPr>
          <w:rFonts w:ascii="Times New Roman" w:eastAsia="Times New Roman" w:hAnsi="Times New Roman" w:cs="Times New Roman"/>
          <w:color w:val="000000"/>
          <w:lang w:eastAsia="ar-SA"/>
        </w:rPr>
        <w:t xml:space="preserve">     …   /  …   /  ….…….</w:t>
      </w:r>
    </w:p>
    <w:p w14:paraId="3241F213" w14:textId="77777777" w:rsidR="002E044F" w:rsidRDefault="002E044F" w:rsidP="002E044F">
      <w:pPr>
        <w:pStyle w:val="zelsayfabasligi"/>
        <w:spacing w:after="0" w:line="360" w:lineRule="auto"/>
        <w:jc w:val="center"/>
        <w:rPr>
          <w:rFonts w:ascii="Times New Roman" w:hAnsi="Times New Roman"/>
        </w:rPr>
      </w:pPr>
    </w:p>
    <w:p w14:paraId="685E2A6F" w14:textId="4CC82B80" w:rsidR="002E044F" w:rsidRDefault="002E044F" w:rsidP="003D7B21">
      <w:pPr>
        <w:rPr>
          <w:b/>
          <w:sz w:val="28"/>
          <w:szCs w:val="28"/>
        </w:rPr>
        <w:sectPr w:rsidR="002E044F" w:rsidSect="006D044E">
          <w:footerReference w:type="default" r:id="rId8"/>
          <w:type w:val="continuous"/>
          <w:pgSz w:w="11906" w:h="16838"/>
          <w:pgMar w:top="1417" w:right="1417" w:bottom="1417" w:left="1417" w:header="708" w:footer="708" w:gutter="0"/>
          <w:pgNumType w:fmt="lowerRoman" w:start="1" w:chapStyle="1"/>
          <w:cols w:space="708"/>
          <w:docGrid w:linePitch="360"/>
        </w:sectPr>
      </w:pPr>
    </w:p>
    <w:p w14:paraId="16D461DD" w14:textId="77777777" w:rsidR="00E7036E" w:rsidRPr="00E7036E" w:rsidRDefault="005C49C8" w:rsidP="00E7036E">
      <w:pPr>
        <w:pStyle w:val="zelsayfabasligi"/>
        <w:spacing w:after="0" w:line="360" w:lineRule="auto"/>
        <w:jc w:val="center"/>
        <w:rPr>
          <w:rFonts w:ascii="Times New Roman" w:hAnsi="Times New Roman"/>
          <w:szCs w:val="24"/>
        </w:rPr>
      </w:pPr>
      <w:r>
        <w:rPr>
          <w:b w:val="0"/>
          <w:sz w:val="28"/>
          <w:szCs w:val="28"/>
        </w:rPr>
        <w:br w:type="page"/>
      </w:r>
      <w:r w:rsidR="00E7036E" w:rsidRPr="00E7036E">
        <w:rPr>
          <w:rFonts w:ascii="Times New Roman" w:hAnsi="Times New Roman"/>
          <w:szCs w:val="24"/>
        </w:rPr>
        <w:lastRenderedPageBreak/>
        <w:t xml:space="preserve">BAŞKENT ÜNİVERSİTESİ </w:t>
      </w:r>
    </w:p>
    <w:p w14:paraId="6CBB07DD" w14:textId="77777777" w:rsidR="00E7036E" w:rsidRPr="00E7036E" w:rsidRDefault="00E7036E" w:rsidP="00E7036E">
      <w:pPr>
        <w:suppressAutoHyphens/>
        <w:spacing w:after="0" w:line="360" w:lineRule="auto"/>
        <w:jc w:val="center"/>
        <w:rPr>
          <w:rFonts w:ascii="Times New Roman" w:eastAsia="Times New Roman" w:hAnsi="Times New Roman" w:cs="Times New Roman"/>
          <w:b/>
          <w:sz w:val="24"/>
          <w:szCs w:val="24"/>
          <w:lang w:eastAsia="ar-SA"/>
        </w:rPr>
      </w:pPr>
      <w:r w:rsidRPr="00E7036E">
        <w:rPr>
          <w:rFonts w:ascii="Times New Roman" w:eastAsia="Times New Roman" w:hAnsi="Times New Roman" w:cs="Times New Roman"/>
          <w:b/>
          <w:sz w:val="24"/>
          <w:szCs w:val="24"/>
          <w:lang w:eastAsia="ar-SA"/>
        </w:rPr>
        <w:t>FEN BİLİMLER ENSTİTÜSÜ</w:t>
      </w:r>
    </w:p>
    <w:p w14:paraId="5E29AC68" w14:textId="77777777" w:rsidR="00E7036E" w:rsidRPr="00E7036E" w:rsidRDefault="00E7036E" w:rsidP="00E7036E">
      <w:pPr>
        <w:suppressAutoHyphens/>
        <w:spacing w:after="0" w:line="240" w:lineRule="auto"/>
        <w:jc w:val="center"/>
        <w:rPr>
          <w:rFonts w:ascii="Times New Roman" w:eastAsia="Times New Roman" w:hAnsi="Times New Roman" w:cs="Times New Roman"/>
          <w:b/>
          <w:sz w:val="24"/>
          <w:szCs w:val="24"/>
          <w:lang w:eastAsia="ar-SA"/>
        </w:rPr>
      </w:pPr>
      <w:r w:rsidRPr="00E7036E">
        <w:rPr>
          <w:rFonts w:ascii="Times New Roman" w:eastAsia="Times New Roman" w:hAnsi="Times New Roman" w:cs="Times New Roman"/>
          <w:b/>
          <w:sz w:val="24"/>
          <w:szCs w:val="24"/>
          <w:lang w:eastAsia="ar-SA"/>
        </w:rPr>
        <w:t>YÜKSEK LİSANS / DOKTORA TEZ ÇALIŞMASI ORİJİNALLİK RAPORU</w:t>
      </w:r>
    </w:p>
    <w:p w14:paraId="7FC80D2F" w14:textId="77777777" w:rsidR="00E7036E" w:rsidRPr="00E7036E" w:rsidRDefault="00E7036E" w:rsidP="00E7036E">
      <w:pPr>
        <w:suppressAutoHyphens/>
        <w:spacing w:before="1" w:after="120" w:line="480" w:lineRule="auto"/>
        <w:jc w:val="center"/>
        <w:rPr>
          <w:rFonts w:ascii="Times New Roman" w:eastAsia="Times New Roman" w:hAnsi="Times New Roman" w:cs="Times New Roman"/>
          <w:b/>
          <w:szCs w:val="24"/>
          <w:lang w:eastAsia="ar-SA"/>
        </w:rPr>
      </w:pPr>
    </w:p>
    <w:p w14:paraId="38AECA7F" w14:textId="77777777" w:rsidR="00E7036E" w:rsidRPr="00E7036E" w:rsidRDefault="00E7036E" w:rsidP="00E7036E">
      <w:pPr>
        <w:suppressAutoHyphens/>
        <w:spacing w:after="120" w:line="240" w:lineRule="auto"/>
        <w:jc w:val="right"/>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Tarih: … / … / 20…</w:t>
      </w:r>
    </w:p>
    <w:p w14:paraId="249B3EE2" w14:textId="77777777" w:rsidR="00E7036E" w:rsidRPr="00E7036E" w:rsidRDefault="00E7036E" w:rsidP="00E7036E">
      <w:pPr>
        <w:suppressAutoHyphens/>
        <w:spacing w:after="0" w:line="360" w:lineRule="auto"/>
        <w:jc w:val="right"/>
        <w:rPr>
          <w:rFonts w:ascii="Times New Roman" w:eastAsia="Times New Roman" w:hAnsi="Times New Roman" w:cs="Times New Roman"/>
          <w:sz w:val="24"/>
          <w:szCs w:val="24"/>
          <w:lang w:eastAsia="ar-SA"/>
        </w:rPr>
      </w:pPr>
    </w:p>
    <w:p w14:paraId="72C82849" w14:textId="0482A2CE" w:rsidR="00E7036E" w:rsidRPr="00E7036E" w:rsidRDefault="00E7036E" w:rsidP="00E7036E">
      <w:pPr>
        <w:suppressAutoHyphens/>
        <w:spacing w:before="137" w:after="120" w:line="360" w:lineRule="auto"/>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 xml:space="preserve">Öğrencinin Adı, </w:t>
      </w:r>
      <w:proofErr w:type="gramStart"/>
      <w:r w:rsidRPr="00E7036E">
        <w:rPr>
          <w:rFonts w:ascii="Times New Roman" w:eastAsia="Times New Roman" w:hAnsi="Times New Roman" w:cs="Times New Roman"/>
          <w:sz w:val="24"/>
          <w:szCs w:val="24"/>
          <w:lang w:eastAsia="ar-SA"/>
        </w:rPr>
        <w:t>Soyadı :</w:t>
      </w:r>
      <w:proofErr w:type="gramEnd"/>
      <w:r w:rsidRPr="00E7036E">
        <w:rPr>
          <w:rFonts w:ascii="Times New Roman" w:eastAsia="Times New Roman" w:hAnsi="Times New Roman" w:cs="Times New Roman"/>
          <w:sz w:val="24"/>
          <w:szCs w:val="24"/>
          <w:lang w:eastAsia="ar-SA"/>
        </w:rPr>
        <w:t xml:space="preserve"> </w:t>
      </w:r>
      <w:r w:rsidR="00C44E17">
        <w:rPr>
          <w:rFonts w:ascii="Times New Roman" w:eastAsia="Times New Roman" w:hAnsi="Times New Roman" w:cs="Times New Roman"/>
          <w:sz w:val="24"/>
          <w:szCs w:val="24"/>
          <w:lang w:eastAsia="ar-SA"/>
        </w:rPr>
        <w:t>Kübra Murat</w:t>
      </w:r>
      <w:r w:rsidRPr="00E7036E">
        <w:rPr>
          <w:rFonts w:ascii="Times New Roman" w:eastAsia="Times New Roman" w:hAnsi="Times New Roman" w:cs="Times New Roman"/>
          <w:sz w:val="24"/>
          <w:szCs w:val="24"/>
          <w:lang w:eastAsia="ar-SA"/>
        </w:rPr>
        <w:br/>
        <w:t xml:space="preserve">Öğrencinin Numarası : </w:t>
      </w:r>
      <w:r w:rsidR="00C44E17">
        <w:rPr>
          <w:rFonts w:ascii="Times New Roman" w:eastAsia="Times New Roman" w:hAnsi="Times New Roman" w:cs="Times New Roman"/>
          <w:sz w:val="24"/>
          <w:szCs w:val="24"/>
          <w:lang w:eastAsia="ar-SA"/>
        </w:rPr>
        <w:t>21720445</w:t>
      </w:r>
      <w:r w:rsidRPr="00E7036E">
        <w:rPr>
          <w:rFonts w:ascii="Times New Roman" w:eastAsia="Times New Roman" w:hAnsi="Times New Roman" w:cs="Times New Roman"/>
          <w:sz w:val="24"/>
          <w:szCs w:val="24"/>
          <w:lang w:eastAsia="ar-SA"/>
        </w:rPr>
        <w:br/>
        <w:t>Anabilim Dalı :</w:t>
      </w:r>
      <w:r w:rsidR="00C44E17">
        <w:rPr>
          <w:rFonts w:ascii="Times New Roman" w:eastAsia="Times New Roman" w:hAnsi="Times New Roman" w:cs="Times New Roman"/>
          <w:sz w:val="24"/>
          <w:szCs w:val="24"/>
          <w:lang w:eastAsia="ar-SA"/>
        </w:rPr>
        <w:t>Elektrik Elektronik Anabilim Dalı</w:t>
      </w:r>
      <w:r w:rsidRPr="00E7036E">
        <w:rPr>
          <w:rFonts w:ascii="Times New Roman" w:eastAsia="Times New Roman" w:hAnsi="Times New Roman" w:cs="Times New Roman"/>
          <w:sz w:val="24"/>
          <w:szCs w:val="24"/>
          <w:lang w:eastAsia="ar-SA"/>
        </w:rPr>
        <w:br/>
        <w:t>Programı :</w:t>
      </w:r>
      <w:r w:rsidR="00C44E17">
        <w:rPr>
          <w:rFonts w:ascii="Times New Roman" w:eastAsia="Times New Roman" w:hAnsi="Times New Roman" w:cs="Times New Roman"/>
          <w:sz w:val="24"/>
          <w:szCs w:val="24"/>
          <w:lang w:eastAsia="ar-SA"/>
        </w:rPr>
        <w:t xml:space="preserve">Tezli Yüksek Lisans </w:t>
      </w:r>
      <w:r w:rsidRPr="00E7036E">
        <w:rPr>
          <w:rFonts w:ascii="Times New Roman" w:eastAsia="Times New Roman" w:hAnsi="Times New Roman" w:cs="Times New Roman"/>
          <w:sz w:val="24"/>
          <w:szCs w:val="24"/>
          <w:lang w:eastAsia="ar-SA"/>
        </w:rPr>
        <w:br/>
        <w:t xml:space="preserve">Danışmanın Unvanı/Adı, Soyadı : </w:t>
      </w:r>
      <w:proofErr w:type="spellStart"/>
      <w:r w:rsidR="00C44E17">
        <w:rPr>
          <w:rFonts w:ascii="Times New Roman" w:eastAsia="Times New Roman" w:hAnsi="Times New Roman" w:cs="Times New Roman"/>
          <w:sz w:val="24"/>
          <w:szCs w:val="24"/>
          <w:lang w:eastAsia="ar-SA"/>
        </w:rPr>
        <w:t>Prof.Dr</w:t>
      </w:r>
      <w:proofErr w:type="spellEnd"/>
      <w:r w:rsidR="00C44E17">
        <w:rPr>
          <w:rFonts w:ascii="Times New Roman" w:eastAsia="Times New Roman" w:hAnsi="Times New Roman" w:cs="Times New Roman"/>
          <w:sz w:val="24"/>
          <w:szCs w:val="24"/>
          <w:lang w:eastAsia="ar-SA"/>
        </w:rPr>
        <w:t>. Emin AKATA</w:t>
      </w:r>
      <w:r w:rsidRPr="00E7036E">
        <w:rPr>
          <w:rFonts w:ascii="Times New Roman" w:eastAsia="Times New Roman" w:hAnsi="Times New Roman" w:cs="Times New Roman"/>
          <w:sz w:val="24"/>
          <w:szCs w:val="24"/>
          <w:lang w:eastAsia="ar-SA"/>
        </w:rPr>
        <w:br/>
        <w:t>Tez Başlığı :</w:t>
      </w:r>
      <w:r w:rsidR="00C44E17">
        <w:rPr>
          <w:rFonts w:ascii="Times New Roman" w:eastAsia="Times New Roman" w:hAnsi="Times New Roman" w:cs="Times New Roman"/>
          <w:sz w:val="24"/>
          <w:szCs w:val="24"/>
          <w:lang w:eastAsia="ar-SA"/>
        </w:rPr>
        <w:t xml:space="preserve"> </w:t>
      </w:r>
      <w:r w:rsidR="00C44E17" w:rsidRPr="00890189">
        <w:rPr>
          <w:rFonts w:ascii="Times New Roman" w:hAnsi="Times New Roman"/>
          <w:sz w:val="24"/>
          <w:szCs w:val="24"/>
        </w:rPr>
        <w:t>Otonom</w:t>
      </w:r>
      <w:r w:rsidR="00C44E17">
        <w:rPr>
          <w:rFonts w:ascii="Times New Roman" w:hAnsi="Times New Roman"/>
          <w:sz w:val="24"/>
          <w:szCs w:val="24"/>
        </w:rPr>
        <w:t xml:space="preserve"> V</w:t>
      </w:r>
      <w:r w:rsidR="00C44E17" w:rsidRPr="00890189">
        <w:rPr>
          <w:rFonts w:ascii="Times New Roman" w:hAnsi="Times New Roman"/>
          <w:sz w:val="24"/>
          <w:szCs w:val="24"/>
        </w:rPr>
        <w:t>e Bluetooth Kontrollü Zemin Süpüren Robot Tasarımı</w:t>
      </w:r>
      <w:r w:rsidRPr="00E7036E">
        <w:rPr>
          <w:rFonts w:ascii="Times New Roman" w:eastAsia="Times New Roman" w:hAnsi="Times New Roman" w:cs="Times New Roman"/>
          <w:sz w:val="24"/>
          <w:szCs w:val="24"/>
          <w:lang w:eastAsia="ar-SA"/>
        </w:rPr>
        <w:br/>
      </w:r>
    </w:p>
    <w:p w14:paraId="03BE5D9A" w14:textId="77777777" w:rsidR="00E7036E" w:rsidRPr="00E7036E" w:rsidRDefault="00E7036E" w:rsidP="00E7036E">
      <w:pPr>
        <w:suppressAutoHyphens/>
        <w:spacing w:after="12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 xml:space="preserve">Yukarıda başlığı belirtilen Yüksek Lisans/Doktora tez çalışmamın; Giriş, Ana Bölümler ve Sonuç Bölümünden oluşan, toplam .......... </w:t>
      </w:r>
      <w:proofErr w:type="gramStart"/>
      <w:r w:rsidRPr="00E7036E">
        <w:rPr>
          <w:rFonts w:ascii="Times New Roman" w:eastAsia="Times New Roman" w:hAnsi="Times New Roman" w:cs="Times New Roman"/>
          <w:sz w:val="24"/>
          <w:szCs w:val="24"/>
          <w:lang w:eastAsia="ar-SA"/>
        </w:rPr>
        <w:t>sayfalık</w:t>
      </w:r>
      <w:proofErr w:type="gramEnd"/>
      <w:r w:rsidRPr="00E7036E">
        <w:rPr>
          <w:rFonts w:ascii="Times New Roman" w:eastAsia="Times New Roman" w:hAnsi="Times New Roman" w:cs="Times New Roman"/>
          <w:sz w:val="24"/>
          <w:szCs w:val="24"/>
          <w:lang w:eastAsia="ar-SA"/>
        </w:rPr>
        <w:t xml:space="preserve"> kısmına ilişkin, …..  / …   / 20</w:t>
      </w:r>
      <w:proofErr w:type="gramStart"/>
      <w:r w:rsidRPr="00E7036E">
        <w:rPr>
          <w:rFonts w:ascii="Times New Roman" w:eastAsia="Times New Roman" w:hAnsi="Times New Roman" w:cs="Times New Roman"/>
          <w:sz w:val="24"/>
          <w:szCs w:val="24"/>
          <w:lang w:eastAsia="ar-SA"/>
        </w:rPr>
        <w:t xml:space="preserve"> ..</w:t>
      </w:r>
      <w:proofErr w:type="gramEnd"/>
      <w:r w:rsidRPr="00E7036E">
        <w:rPr>
          <w:rFonts w:ascii="Times New Roman" w:eastAsia="Times New Roman" w:hAnsi="Times New Roman" w:cs="Times New Roman"/>
          <w:sz w:val="24"/>
          <w:szCs w:val="24"/>
          <w:lang w:eastAsia="ar-SA"/>
        </w:rPr>
        <w:t xml:space="preserve">… </w:t>
      </w:r>
      <w:proofErr w:type="gramStart"/>
      <w:r w:rsidRPr="00E7036E">
        <w:rPr>
          <w:rFonts w:ascii="Times New Roman" w:eastAsia="Times New Roman" w:hAnsi="Times New Roman" w:cs="Times New Roman"/>
          <w:sz w:val="24"/>
          <w:szCs w:val="24"/>
          <w:lang w:eastAsia="ar-SA"/>
        </w:rPr>
        <w:t>tarihinde</w:t>
      </w:r>
      <w:proofErr w:type="gramEnd"/>
      <w:r w:rsidRPr="00E7036E">
        <w:rPr>
          <w:rFonts w:ascii="Times New Roman" w:eastAsia="Times New Roman" w:hAnsi="Times New Roman" w:cs="Times New Roman"/>
          <w:sz w:val="24"/>
          <w:szCs w:val="24"/>
          <w:lang w:eastAsia="ar-SA"/>
        </w:rPr>
        <w:t xml:space="preserve"> şahsım/tez danışmanım tarafından ………………… adlı intihal tespit programından aşağıda belirtilen filtrelemeler uygulanarak alınmış olan orijinallik raporuna göre, tezimin benzerlik oranı % ……….’</w:t>
      </w:r>
      <w:proofErr w:type="spellStart"/>
      <w:r w:rsidRPr="00E7036E">
        <w:rPr>
          <w:rFonts w:ascii="Times New Roman" w:eastAsia="Times New Roman" w:hAnsi="Times New Roman" w:cs="Times New Roman"/>
          <w:sz w:val="24"/>
          <w:szCs w:val="24"/>
          <w:lang w:eastAsia="ar-SA"/>
        </w:rPr>
        <w:t>dır</w:t>
      </w:r>
      <w:proofErr w:type="spellEnd"/>
      <w:r w:rsidRPr="00E7036E">
        <w:rPr>
          <w:rFonts w:ascii="Times New Roman" w:eastAsia="Times New Roman" w:hAnsi="Times New Roman" w:cs="Times New Roman"/>
          <w:sz w:val="24"/>
          <w:szCs w:val="24"/>
          <w:lang w:eastAsia="ar-SA"/>
        </w:rPr>
        <w:t>. Uygulanan filtrelemeler:</w:t>
      </w:r>
    </w:p>
    <w:p w14:paraId="391991C5" w14:textId="77777777" w:rsidR="00E7036E" w:rsidRPr="00E7036E" w:rsidRDefault="00E7036E" w:rsidP="00E7036E">
      <w:pPr>
        <w:widowControl w:val="0"/>
        <w:numPr>
          <w:ilvl w:val="0"/>
          <w:numId w:val="1"/>
        </w:numPr>
        <w:tabs>
          <w:tab w:val="left" w:pos="343"/>
        </w:tabs>
        <w:suppressAutoHyphens/>
        <w:autoSpaceDE w:val="0"/>
        <w:autoSpaceDN w:val="0"/>
        <w:spacing w:before="139" w:after="0" w:line="240" w:lineRule="auto"/>
        <w:ind w:left="0" w:firstLine="0"/>
        <w:jc w:val="both"/>
        <w:rPr>
          <w:rFonts w:ascii="Times New Roman" w:eastAsia="Times New Roman" w:hAnsi="Times New Roman" w:cs="Times New Roman"/>
          <w:sz w:val="24"/>
          <w:lang w:eastAsia="tr-TR" w:bidi="tr-TR"/>
        </w:rPr>
      </w:pPr>
      <w:r w:rsidRPr="00E7036E">
        <w:rPr>
          <w:rFonts w:ascii="Times New Roman" w:eastAsia="Times New Roman" w:hAnsi="Times New Roman" w:cs="Times New Roman"/>
          <w:sz w:val="24"/>
          <w:lang w:eastAsia="tr-TR" w:bidi="tr-TR"/>
        </w:rPr>
        <w:t>Kaynakça</w:t>
      </w:r>
      <w:r w:rsidRPr="00E7036E">
        <w:rPr>
          <w:rFonts w:ascii="Times New Roman" w:eastAsia="Times New Roman" w:hAnsi="Times New Roman" w:cs="Times New Roman"/>
          <w:spacing w:val="-2"/>
          <w:sz w:val="24"/>
          <w:lang w:eastAsia="tr-TR" w:bidi="tr-TR"/>
        </w:rPr>
        <w:t xml:space="preserve"> </w:t>
      </w:r>
      <w:r w:rsidRPr="00E7036E">
        <w:rPr>
          <w:rFonts w:ascii="Times New Roman" w:eastAsia="Times New Roman" w:hAnsi="Times New Roman" w:cs="Times New Roman"/>
          <w:sz w:val="24"/>
          <w:lang w:eastAsia="tr-TR" w:bidi="tr-TR"/>
        </w:rPr>
        <w:t>hariç</w:t>
      </w:r>
    </w:p>
    <w:p w14:paraId="24FA0E95" w14:textId="77777777" w:rsidR="00E7036E" w:rsidRPr="00E7036E" w:rsidRDefault="00E7036E" w:rsidP="00E7036E">
      <w:pPr>
        <w:widowControl w:val="0"/>
        <w:numPr>
          <w:ilvl w:val="0"/>
          <w:numId w:val="1"/>
        </w:numPr>
        <w:tabs>
          <w:tab w:val="left" w:pos="343"/>
        </w:tabs>
        <w:suppressAutoHyphens/>
        <w:autoSpaceDE w:val="0"/>
        <w:autoSpaceDN w:val="0"/>
        <w:spacing w:before="137" w:after="0" w:line="240" w:lineRule="auto"/>
        <w:ind w:left="0" w:firstLine="0"/>
        <w:jc w:val="both"/>
        <w:rPr>
          <w:rFonts w:ascii="Times New Roman" w:eastAsia="Times New Roman" w:hAnsi="Times New Roman" w:cs="Times New Roman"/>
          <w:sz w:val="24"/>
          <w:lang w:eastAsia="tr-TR" w:bidi="tr-TR"/>
        </w:rPr>
      </w:pPr>
      <w:r w:rsidRPr="00E7036E">
        <w:rPr>
          <w:rFonts w:ascii="Times New Roman" w:eastAsia="Times New Roman" w:hAnsi="Times New Roman" w:cs="Times New Roman"/>
          <w:sz w:val="24"/>
          <w:lang w:eastAsia="tr-TR" w:bidi="tr-TR"/>
        </w:rPr>
        <w:t>Alıntılar</w:t>
      </w:r>
      <w:r w:rsidRPr="00E7036E">
        <w:rPr>
          <w:rFonts w:ascii="Times New Roman" w:eastAsia="Times New Roman" w:hAnsi="Times New Roman" w:cs="Times New Roman"/>
          <w:spacing w:val="-1"/>
          <w:sz w:val="24"/>
          <w:lang w:eastAsia="tr-TR" w:bidi="tr-TR"/>
        </w:rPr>
        <w:t xml:space="preserve"> </w:t>
      </w:r>
      <w:r w:rsidRPr="00E7036E">
        <w:rPr>
          <w:rFonts w:ascii="Times New Roman" w:eastAsia="Times New Roman" w:hAnsi="Times New Roman" w:cs="Times New Roman"/>
          <w:sz w:val="24"/>
          <w:lang w:eastAsia="tr-TR" w:bidi="tr-TR"/>
        </w:rPr>
        <w:t>hariç</w:t>
      </w:r>
    </w:p>
    <w:p w14:paraId="280E1FB4" w14:textId="77777777" w:rsidR="00E7036E" w:rsidRPr="00E7036E" w:rsidRDefault="00E7036E" w:rsidP="00E7036E">
      <w:pPr>
        <w:widowControl w:val="0"/>
        <w:numPr>
          <w:ilvl w:val="0"/>
          <w:numId w:val="1"/>
        </w:numPr>
        <w:tabs>
          <w:tab w:val="left" w:pos="343"/>
        </w:tabs>
        <w:suppressAutoHyphens/>
        <w:autoSpaceDE w:val="0"/>
        <w:autoSpaceDN w:val="0"/>
        <w:spacing w:before="139" w:after="0" w:line="240" w:lineRule="auto"/>
        <w:ind w:left="0" w:firstLine="0"/>
        <w:jc w:val="both"/>
        <w:rPr>
          <w:rFonts w:ascii="Times New Roman" w:eastAsia="Times New Roman" w:hAnsi="Times New Roman" w:cs="Times New Roman"/>
          <w:sz w:val="24"/>
          <w:lang w:eastAsia="tr-TR" w:bidi="tr-TR"/>
        </w:rPr>
      </w:pPr>
      <w:r w:rsidRPr="00E7036E">
        <w:rPr>
          <w:rFonts w:ascii="Times New Roman" w:eastAsia="Times New Roman" w:hAnsi="Times New Roman" w:cs="Times New Roman"/>
          <w:sz w:val="24"/>
          <w:lang w:eastAsia="tr-TR" w:bidi="tr-TR"/>
        </w:rPr>
        <w:t>Beş (5) kelimeden daha az örtüşme içeren metin kısımları</w:t>
      </w:r>
      <w:r w:rsidRPr="00E7036E">
        <w:rPr>
          <w:rFonts w:ascii="Times New Roman" w:eastAsia="Times New Roman" w:hAnsi="Times New Roman" w:cs="Times New Roman"/>
          <w:spacing w:val="-4"/>
          <w:sz w:val="24"/>
          <w:lang w:eastAsia="tr-TR" w:bidi="tr-TR"/>
        </w:rPr>
        <w:t xml:space="preserve"> </w:t>
      </w:r>
      <w:r w:rsidRPr="00E7036E">
        <w:rPr>
          <w:rFonts w:ascii="Times New Roman" w:eastAsia="Times New Roman" w:hAnsi="Times New Roman" w:cs="Times New Roman"/>
          <w:sz w:val="24"/>
          <w:lang w:eastAsia="tr-TR" w:bidi="tr-TR"/>
        </w:rPr>
        <w:t>hariç</w:t>
      </w:r>
    </w:p>
    <w:p w14:paraId="40E3115C" w14:textId="77777777" w:rsidR="00E7036E" w:rsidRPr="00E7036E" w:rsidRDefault="00E7036E" w:rsidP="00E7036E">
      <w:pPr>
        <w:suppressAutoHyphens/>
        <w:spacing w:before="137" w:after="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“Başkent Üniversitesi Enstitüleri Tez Çalışması Orijinallik Raporu Alınması ve Kullanılması Usul ve Esaslarını” inceledim ve bu uygulama esaslarında belirtilen azami benzerlik oranlarına tez çalışmamın herhangi bir intihal içermediğini; aksinin tespit edileceği muhtemel durumda doğabilecek her türlü hukuki sorumluluğu kabul ettiğimi ve yukarıda vermiş olduğum bilgilerin doğru olduğunu beyan ederim.</w:t>
      </w:r>
    </w:p>
    <w:p w14:paraId="621DCF83" w14:textId="77777777" w:rsidR="00E7036E" w:rsidRPr="00E7036E" w:rsidRDefault="00E7036E" w:rsidP="00E7036E">
      <w:pPr>
        <w:suppressAutoHyphens/>
        <w:spacing w:before="137" w:after="0" w:line="480" w:lineRule="auto"/>
        <w:jc w:val="both"/>
        <w:rPr>
          <w:rFonts w:ascii="Times New Roman" w:eastAsia="Times New Roman" w:hAnsi="Times New Roman" w:cs="Times New Roman"/>
          <w:sz w:val="24"/>
          <w:szCs w:val="24"/>
          <w:lang w:eastAsia="ar-SA"/>
        </w:rPr>
      </w:pPr>
    </w:p>
    <w:p w14:paraId="2CAEAD4E" w14:textId="77777777" w:rsidR="00E7036E" w:rsidRPr="00E7036E" w:rsidRDefault="00E7036E" w:rsidP="00E7036E">
      <w:pPr>
        <w:suppressAutoHyphens/>
        <w:spacing w:after="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 xml:space="preserve">Öğrenci </w:t>
      </w:r>
      <w:proofErr w:type="gramStart"/>
      <w:r w:rsidRPr="00E7036E">
        <w:rPr>
          <w:rFonts w:ascii="Times New Roman" w:eastAsia="Times New Roman" w:hAnsi="Times New Roman" w:cs="Times New Roman"/>
          <w:sz w:val="24"/>
          <w:szCs w:val="24"/>
          <w:lang w:eastAsia="ar-SA"/>
        </w:rPr>
        <w:t>İmzası:…</w:t>
      </w:r>
      <w:proofErr w:type="gramEnd"/>
      <w:r w:rsidRPr="00E7036E">
        <w:rPr>
          <w:rFonts w:ascii="Times New Roman" w:eastAsia="Times New Roman" w:hAnsi="Times New Roman" w:cs="Times New Roman"/>
          <w:sz w:val="24"/>
          <w:szCs w:val="24"/>
          <w:lang w:eastAsia="ar-SA"/>
        </w:rPr>
        <w:t>……………….</w:t>
      </w:r>
      <w:r w:rsidRPr="00E7036E">
        <w:rPr>
          <w:rFonts w:ascii="Times New Roman" w:eastAsia="Times New Roman" w:hAnsi="Times New Roman" w:cs="Times New Roman"/>
          <w:sz w:val="24"/>
          <w:szCs w:val="24"/>
          <w:lang w:eastAsia="ar-SA"/>
        </w:rPr>
        <w:br/>
      </w:r>
    </w:p>
    <w:p w14:paraId="443B6593" w14:textId="77777777" w:rsidR="00E7036E" w:rsidRPr="00E7036E" w:rsidRDefault="00E7036E" w:rsidP="00E7036E">
      <w:pPr>
        <w:tabs>
          <w:tab w:val="left" w:pos="6521"/>
        </w:tabs>
        <w:suppressAutoHyphens/>
        <w:spacing w:after="120" w:line="240" w:lineRule="auto"/>
        <w:rPr>
          <w:rFonts w:ascii="Times New Roman" w:eastAsia="Times New Roman" w:hAnsi="Times New Roman" w:cs="Times New Roman"/>
          <w:b/>
          <w:lang w:eastAsia="ar-SA"/>
        </w:rPr>
      </w:pPr>
      <w:r w:rsidRPr="00E7036E">
        <w:rPr>
          <w:rFonts w:ascii="Times New Roman" w:eastAsia="Times New Roman" w:hAnsi="Times New Roman" w:cs="Times New Roman"/>
          <w:b/>
          <w:lang w:eastAsia="ar-SA"/>
        </w:rPr>
        <w:tab/>
        <w:t>ONAY</w:t>
      </w:r>
    </w:p>
    <w:p w14:paraId="35B482E2" w14:textId="77777777" w:rsidR="00E7036E" w:rsidRPr="00E7036E" w:rsidRDefault="00E7036E" w:rsidP="00E7036E">
      <w:pPr>
        <w:tabs>
          <w:tab w:val="left" w:pos="4395"/>
        </w:tabs>
        <w:suppressAutoHyphens/>
        <w:spacing w:after="120" w:line="240" w:lineRule="auto"/>
        <w:rPr>
          <w:rFonts w:ascii="Times New Roman" w:eastAsia="Times New Roman" w:hAnsi="Times New Roman" w:cs="Times New Roman"/>
          <w:b/>
          <w:sz w:val="24"/>
          <w:szCs w:val="24"/>
          <w:lang w:eastAsia="ar-SA"/>
        </w:rPr>
      </w:pPr>
      <w:r w:rsidRPr="00E7036E">
        <w:rPr>
          <w:rFonts w:ascii="Times New Roman" w:eastAsia="Times New Roman" w:hAnsi="Times New Roman" w:cs="Times New Roman"/>
          <w:sz w:val="24"/>
          <w:szCs w:val="24"/>
          <w:lang w:eastAsia="ar-SA"/>
        </w:rPr>
        <w:tab/>
      </w:r>
      <w:proofErr w:type="gramStart"/>
      <w:r w:rsidRPr="00E7036E">
        <w:rPr>
          <w:rFonts w:ascii="Times New Roman" w:eastAsia="Times New Roman" w:hAnsi="Times New Roman" w:cs="Times New Roman"/>
          <w:sz w:val="24"/>
          <w:szCs w:val="24"/>
          <w:lang w:eastAsia="ar-SA"/>
        </w:rPr>
        <w:t xml:space="preserve">Tarih:   </w:t>
      </w:r>
      <w:proofErr w:type="gramEnd"/>
      <w:r w:rsidRPr="00E7036E">
        <w:rPr>
          <w:rFonts w:ascii="Times New Roman" w:eastAsia="Times New Roman" w:hAnsi="Times New Roman" w:cs="Times New Roman"/>
          <w:sz w:val="24"/>
          <w:szCs w:val="24"/>
          <w:lang w:eastAsia="ar-SA"/>
        </w:rPr>
        <w:t>…   / …   /   20…</w:t>
      </w:r>
    </w:p>
    <w:p w14:paraId="690DE0B4" w14:textId="77777777" w:rsidR="00E7036E" w:rsidRPr="00E7036E" w:rsidRDefault="00E7036E" w:rsidP="00E7036E">
      <w:pPr>
        <w:tabs>
          <w:tab w:val="left" w:pos="4111"/>
        </w:tabs>
        <w:suppressAutoHyphens/>
        <w:spacing w:after="120" w:line="240" w:lineRule="auto"/>
        <w:jc w:val="both"/>
        <w:rPr>
          <w:rFonts w:ascii="Times New Roman" w:eastAsia="Times New Roman" w:hAnsi="Times New Roman" w:cs="Times New Roman"/>
          <w:sz w:val="24"/>
          <w:szCs w:val="24"/>
          <w:lang w:eastAsia="ar-SA"/>
        </w:rPr>
      </w:pPr>
      <w:r w:rsidRPr="00E7036E">
        <w:rPr>
          <w:rFonts w:ascii="Times New Roman" w:eastAsia="Times New Roman" w:hAnsi="Times New Roman" w:cs="Times New Roman"/>
          <w:sz w:val="24"/>
          <w:szCs w:val="24"/>
          <w:lang w:eastAsia="ar-SA"/>
        </w:rPr>
        <w:tab/>
        <w:t>Öğrenci Danışmanı Unvan, Adı, Soyadı, İmza:</w:t>
      </w:r>
    </w:p>
    <w:p w14:paraId="547259F7" w14:textId="77777777" w:rsidR="00E7036E" w:rsidRPr="00E7036E" w:rsidRDefault="00E7036E" w:rsidP="00E7036E">
      <w:pPr>
        <w:tabs>
          <w:tab w:val="left" w:pos="4111"/>
        </w:tabs>
        <w:spacing w:after="0" w:line="360" w:lineRule="auto"/>
        <w:rPr>
          <w:rFonts w:ascii="Times New Roman" w:eastAsia="Times New Roman" w:hAnsi="Times New Roman" w:cs="Times New Roman"/>
          <w:sz w:val="24"/>
          <w:szCs w:val="24"/>
          <w:lang w:eastAsia="ar-SA"/>
        </w:rPr>
      </w:pPr>
      <w:r w:rsidRPr="00E7036E">
        <w:rPr>
          <w:rFonts w:ascii="Times New Roman" w:eastAsia="Times New Roman" w:hAnsi="Times New Roman" w:cs="Arial"/>
          <w:sz w:val="24"/>
          <w:szCs w:val="24"/>
          <w:lang w:eastAsia="ar-SA"/>
        </w:rPr>
        <w:tab/>
        <w:t>………………………………………………..</w:t>
      </w:r>
    </w:p>
    <w:p w14:paraId="41F24D3F" w14:textId="77777777" w:rsidR="00E7036E" w:rsidRPr="00E7036E" w:rsidRDefault="00E7036E" w:rsidP="00E7036E">
      <w:pPr>
        <w:rPr>
          <w:rFonts w:ascii="Times New Roman" w:eastAsia="Times New Roman" w:hAnsi="Times New Roman" w:cs="Times New Roman"/>
          <w:b/>
          <w:sz w:val="28"/>
          <w:szCs w:val="28"/>
          <w:lang w:eastAsia="ar-SA"/>
        </w:rPr>
      </w:pPr>
    </w:p>
    <w:p w14:paraId="078A2EAD" w14:textId="77777777" w:rsidR="00E7036E" w:rsidRPr="00E7036E" w:rsidRDefault="00E7036E" w:rsidP="00E7036E">
      <w:pPr>
        <w:rPr>
          <w:rFonts w:ascii="Times New Roman" w:eastAsia="Times New Roman" w:hAnsi="Times New Roman" w:cs="Times New Roman"/>
          <w:b/>
          <w:sz w:val="28"/>
          <w:szCs w:val="28"/>
          <w:lang w:eastAsia="ar-SA"/>
        </w:rPr>
      </w:pPr>
      <w:r w:rsidRPr="00E7036E">
        <w:rPr>
          <w:rFonts w:ascii="Times New Roman" w:eastAsia="Times New Roman" w:hAnsi="Times New Roman" w:cs="Times New Roman"/>
          <w:b/>
          <w:sz w:val="28"/>
          <w:szCs w:val="28"/>
          <w:lang w:eastAsia="ar-SA"/>
        </w:rPr>
        <w:br w:type="page"/>
      </w:r>
    </w:p>
    <w:p w14:paraId="6417B2A1" w14:textId="5B2D4C95" w:rsidR="005C49C8" w:rsidRDefault="005C49C8">
      <w:pPr>
        <w:rPr>
          <w:b/>
          <w:sz w:val="28"/>
          <w:szCs w:val="28"/>
        </w:rPr>
      </w:pPr>
    </w:p>
    <w:p w14:paraId="60AFF58A" w14:textId="0DB14102" w:rsidR="003D7B21" w:rsidRPr="007A35DB" w:rsidRDefault="003D7B21" w:rsidP="007A35DB">
      <w:pPr>
        <w:jc w:val="center"/>
        <w:rPr>
          <w:rFonts w:ascii="Times New Roman" w:hAnsi="Times New Roman" w:cs="Times New Roman"/>
          <w:b/>
          <w:sz w:val="24"/>
          <w:szCs w:val="24"/>
        </w:rPr>
      </w:pPr>
      <w:r w:rsidRPr="007A35DB">
        <w:rPr>
          <w:rFonts w:ascii="Times New Roman" w:hAnsi="Times New Roman" w:cs="Times New Roman"/>
          <w:b/>
          <w:sz w:val="24"/>
          <w:szCs w:val="24"/>
        </w:rPr>
        <w:t>TEŞEKKÜR</w:t>
      </w:r>
    </w:p>
    <w:p w14:paraId="596BAC1D" w14:textId="77777777" w:rsidR="003D7B21" w:rsidRPr="007A35DB" w:rsidRDefault="003D7B21" w:rsidP="003D7B21">
      <w:pPr>
        <w:tabs>
          <w:tab w:val="left" w:pos="567"/>
        </w:tabs>
        <w:spacing w:line="480" w:lineRule="auto"/>
        <w:rPr>
          <w:rFonts w:ascii="Times New Roman" w:hAnsi="Times New Roman" w:cs="Times New Roman"/>
          <w:b/>
          <w:sz w:val="24"/>
          <w:szCs w:val="24"/>
        </w:rPr>
      </w:pPr>
    </w:p>
    <w:p w14:paraId="12B6AD7A" w14:textId="3E3F8331" w:rsidR="003D7B21" w:rsidRPr="007A35DB" w:rsidRDefault="003D7B21" w:rsidP="007A35DB">
      <w:pPr>
        <w:tabs>
          <w:tab w:val="left" w:pos="567"/>
        </w:tabs>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 xml:space="preserve">Bu tez çalışmasında, bütün bilgi birikimini, engin tecrübesini ve güler yüzünü esirgemeyen, fikirleriyle bana yol gösteren, danışman hocam Sayın Prof. Dr. Emin </w:t>
      </w:r>
      <w:proofErr w:type="spellStart"/>
      <w:r w:rsidRPr="007A35DB">
        <w:rPr>
          <w:rFonts w:ascii="Times New Roman" w:hAnsi="Times New Roman" w:cs="Times New Roman"/>
          <w:sz w:val="24"/>
          <w:szCs w:val="24"/>
        </w:rPr>
        <w:t>AKATA’ya</w:t>
      </w:r>
      <w:proofErr w:type="spellEnd"/>
      <w:r w:rsidRPr="007A35DB">
        <w:rPr>
          <w:rFonts w:ascii="Times New Roman" w:hAnsi="Times New Roman" w:cs="Times New Roman"/>
          <w:sz w:val="24"/>
          <w:szCs w:val="24"/>
        </w:rPr>
        <w:t xml:space="preserve">, tüm öğrenim hayatım boyunca benden gerek maddi gerek manevi hiçbir desteğini esirgemeyen ve her zaman yanımda olan Sevgili Aileme ve çalışmalarım boyunca tecrübelerinden ve fikirlerinden </w:t>
      </w:r>
      <w:r w:rsidR="002C5FD9" w:rsidRPr="007A35DB">
        <w:rPr>
          <w:rFonts w:ascii="Times New Roman" w:hAnsi="Times New Roman" w:cs="Times New Roman"/>
          <w:sz w:val="24"/>
          <w:szCs w:val="24"/>
        </w:rPr>
        <w:t>yararlandığım kıymetli</w:t>
      </w:r>
      <w:r w:rsidRPr="007A35DB">
        <w:rPr>
          <w:rFonts w:ascii="Times New Roman" w:hAnsi="Times New Roman" w:cs="Times New Roman"/>
          <w:sz w:val="24"/>
          <w:szCs w:val="24"/>
        </w:rPr>
        <w:t xml:space="preserve"> arkadaş</w:t>
      </w:r>
      <w:r w:rsidR="00CA5452">
        <w:rPr>
          <w:rFonts w:ascii="Times New Roman" w:hAnsi="Times New Roman" w:cs="Times New Roman"/>
          <w:sz w:val="24"/>
          <w:szCs w:val="24"/>
        </w:rPr>
        <w:t>larım</w:t>
      </w:r>
      <w:r w:rsidRPr="007A35DB">
        <w:rPr>
          <w:rFonts w:ascii="Times New Roman" w:hAnsi="Times New Roman" w:cs="Times New Roman"/>
          <w:sz w:val="24"/>
          <w:szCs w:val="24"/>
        </w:rPr>
        <w:t xml:space="preserve"> Kaan Ergün</w:t>
      </w:r>
      <w:r w:rsidR="00CA5452">
        <w:rPr>
          <w:rFonts w:ascii="Times New Roman" w:hAnsi="Times New Roman" w:cs="Times New Roman"/>
          <w:sz w:val="24"/>
          <w:szCs w:val="24"/>
        </w:rPr>
        <w:t xml:space="preserve"> ve Ebubekir Ceylan’a</w:t>
      </w:r>
      <w:r w:rsidRPr="007A35DB">
        <w:rPr>
          <w:rFonts w:ascii="Times New Roman" w:hAnsi="Times New Roman" w:cs="Times New Roman"/>
          <w:sz w:val="24"/>
          <w:szCs w:val="24"/>
        </w:rPr>
        <w:t xml:space="preserve"> çok teşekkür ederim.</w:t>
      </w:r>
    </w:p>
    <w:p w14:paraId="0529EC1A" w14:textId="77777777" w:rsidR="003D7B21" w:rsidRPr="007A35DB" w:rsidRDefault="003D7B21" w:rsidP="003D7B21">
      <w:pPr>
        <w:tabs>
          <w:tab w:val="left" w:pos="567"/>
        </w:tabs>
        <w:spacing w:line="360" w:lineRule="auto"/>
        <w:jc w:val="both"/>
        <w:rPr>
          <w:rFonts w:ascii="Times New Roman" w:hAnsi="Times New Roman" w:cs="Times New Roman"/>
        </w:rPr>
      </w:pPr>
    </w:p>
    <w:p w14:paraId="34535F90" w14:textId="77777777" w:rsidR="003D7B21" w:rsidRPr="007A35DB" w:rsidRDefault="003D7B21" w:rsidP="003D7B21">
      <w:pPr>
        <w:tabs>
          <w:tab w:val="left" w:pos="567"/>
        </w:tabs>
        <w:spacing w:line="360" w:lineRule="auto"/>
        <w:jc w:val="both"/>
        <w:rPr>
          <w:rFonts w:ascii="Times New Roman" w:hAnsi="Times New Roman" w:cs="Times New Roman"/>
        </w:rPr>
      </w:pPr>
    </w:p>
    <w:p w14:paraId="7D85E10A" w14:textId="77777777" w:rsidR="003D7B21" w:rsidRDefault="003D7B21" w:rsidP="003D7B21">
      <w:r>
        <w:t xml:space="preserve">                 </w:t>
      </w:r>
    </w:p>
    <w:p w14:paraId="141732A6" w14:textId="77777777" w:rsidR="003D7B21" w:rsidRDefault="003D7B21" w:rsidP="003D7B21"/>
    <w:p w14:paraId="58FEC113" w14:textId="77777777" w:rsidR="003D7B21" w:rsidRDefault="003D7B21" w:rsidP="003D7B21"/>
    <w:p w14:paraId="4041EDA3" w14:textId="77777777" w:rsidR="003D7B21" w:rsidRDefault="003D7B21" w:rsidP="003D7B21"/>
    <w:p w14:paraId="3C466A18" w14:textId="77777777" w:rsidR="003D7B21" w:rsidRDefault="003D7B21" w:rsidP="003D7B21"/>
    <w:p w14:paraId="7460F96D" w14:textId="77777777" w:rsidR="003D7B21" w:rsidRDefault="003D7B21" w:rsidP="003D7B21"/>
    <w:p w14:paraId="474DBB37" w14:textId="77777777" w:rsidR="003D7B21" w:rsidRDefault="003D7B21" w:rsidP="003D7B21"/>
    <w:p w14:paraId="0C14071F" w14:textId="77777777" w:rsidR="003D7B21" w:rsidRDefault="003D7B21" w:rsidP="003D7B21"/>
    <w:p w14:paraId="7761F771" w14:textId="77777777" w:rsidR="003D7B21" w:rsidRDefault="003D7B21" w:rsidP="003D7B21"/>
    <w:p w14:paraId="045E9953" w14:textId="77777777" w:rsidR="003D7B21" w:rsidRDefault="003D7B21" w:rsidP="003D7B21"/>
    <w:p w14:paraId="3C2CAE97" w14:textId="77777777" w:rsidR="003D7B21" w:rsidRDefault="003D7B21" w:rsidP="003D7B21"/>
    <w:p w14:paraId="19329B7E" w14:textId="77777777" w:rsidR="003D7B21" w:rsidRDefault="003D7B21" w:rsidP="003D7B21"/>
    <w:p w14:paraId="4583F2EF" w14:textId="77777777" w:rsidR="003D7B21" w:rsidRDefault="003D7B21" w:rsidP="003D7B21"/>
    <w:p w14:paraId="720BA392" w14:textId="77777777" w:rsidR="003D7B21" w:rsidRDefault="003D7B21" w:rsidP="003D7B21"/>
    <w:p w14:paraId="438F15B2" w14:textId="77777777" w:rsidR="003D7B21" w:rsidRDefault="003D7B21" w:rsidP="003D7B21"/>
    <w:p w14:paraId="634018AA" w14:textId="77777777" w:rsidR="003D7B21" w:rsidRDefault="003D7B21" w:rsidP="003D7B21"/>
    <w:p w14:paraId="2CFF2B25" w14:textId="77777777" w:rsidR="003D7B21" w:rsidRDefault="003D7B21" w:rsidP="003D7B21"/>
    <w:p w14:paraId="5426E7CF" w14:textId="77777777" w:rsidR="003D7B21" w:rsidRDefault="003D7B21" w:rsidP="003D7B21"/>
    <w:p w14:paraId="7397C0F8" w14:textId="77777777" w:rsidR="003D7B21" w:rsidRDefault="003D7B21" w:rsidP="003D7B21"/>
    <w:p w14:paraId="1FD2E2F5" w14:textId="77777777" w:rsidR="003D7B21" w:rsidRDefault="003D7B21" w:rsidP="003D7B21"/>
    <w:p w14:paraId="78598407" w14:textId="77777777" w:rsidR="003D7B21" w:rsidRDefault="003D7B21" w:rsidP="003D7B21"/>
    <w:p w14:paraId="0B623E6F" w14:textId="4E73D89B" w:rsidR="003D7B21" w:rsidRPr="007A35DB" w:rsidRDefault="003D7B21" w:rsidP="007A35DB">
      <w:pPr>
        <w:pStyle w:val="zelsayfabasligi"/>
        <w:tabs>
          <w:tab w:val="left" w:pos="567"/>
          <w:tab w:val="left" w:pos="4020"/>
          <w:tab w:val="center" w:pos="4536"/>
        </w:tabs>
        <w:spacing w:after="0" w:line="360" w:lineRule="auto"/>
        <w:jc w:val="center"/>
        <w:rPr>
          <w:rFonts w:ascii="Times New Roman" w:hAnsi="Times New Roman"/>
          <w:bCs/>
          <w:szCs w:val="24"/>
        </w:rPr>
      </w:pPr>
      <w:r w:rsidRPr="007A35DB">
        <w:rPr>
          <w:rFonts w:ascii="Times New Roman" w:hAnsi="Times New Roman"/>
          <w:bCs/>
          <w:szCs w:val="24"/>
        </w:rPr>
        <w:t>ÖZET</w:t>
      </w:r>
    </w:p>
    <w:p w14:paraId="00763D4D" w14:textId="77777777" w:rsidR="00F35A6A" w:rsidRDefault="00F35A6A" w:rsidP="007A35DB">
      <w:pPr>
        <w:spacing w:line="360" w:lineRule="auto"/>
        <w:rPr>
          <w:rFonts w:ascii="Times New Roman" w:hAnsi="Times New Roman" w:cs="Times New Roman"/>
          <w:sz w:val="24"/>
          <w:szCs w:val="24"/>
        </w:rPr>
      </w:pPr>
    </w:p>
    <w:p w14:paraId="2A387C2D" w14:textId="4812298C" w:rsidR="00BD389C" w:rsidRDefault="00F35A6A" w:rsidP="00BD389C">
      <w:pPr>
        <w:spacing w:line="360" w:lineRule="auto"/>
        <w:jc w:val="both"/>
        <w:rPr>
          <w:rFonts w:ascii="Times New Roman" w:hAnsi="Times New Roman" w:cs="Times New Roman"/>
          <w:sz w:val="24"/>
          <w:szCs w:val="24"/>
        </w:rPr>
      </w:pPr>
      <w:r>
        <w:rPr>
          <w:rFonts w:ascii="Times New Roman" w:hAnsi="Times New Roman" w:cs="Times New Roman"/>
          <w:sz w:val="24"/>
          <w:szCs w:val="24"/>
        </w:rPr>
        <w:t>Gelişen teknolojiyle birlikte birçok alışkanlıklarımız değişmektedir. Ev temizliği alışkanlıklarımızın değişmesi de bunlardan biridir. Günümüzde insanlar hem zaman açısından hem de konfor açısından dolayı sıklıkla otonom temizleme robotlarını kullanmaktadırlar.</w:t>
      </w:r>
      <w:r w:rsidR="00B25336">
        <w:rPr>
          <w:rFonts w:ascii="Times New Roman" w:hAnsi="Times New Roman" w:cs="Times New Roman"/>
          <w:sz w:val="24"/>
          <w:szCs w:val="24"/>
        </w:rPr>
        <w:t xml:space="preserve"> Böylelikle insanlar iş güçlerini azaltarak zamandan ve harcadıkları enerjiden tasarruf etmektedirler.</w:t>
      </w:r>
    </w:p>
    <w:p w14:paraId="5301D4AE" w14:textId="354D9341" w:rsidR="003D7B21" w:rsidRPr="007A35DB" w:rsidRDefault="003D7B21" w:rsidP="00BD389C">
      <w:pPr>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Bu tez çalışmasında</w:t>
      </w:r>
      <w:r w:rsidR="007B0F3C">
        <w:rPr>
          <w:rFonts w:ascii="Times New Roman" w:hAnsi="Times New Roman" w:cs="Times New Roman"/>
          <w:sz w:val="24"/>
          <w:szCs w:val="24"/>
        </w:rPr>
        <w:t>, düşük maliyetli, ulaşılabilir malzemelerle ve daha basit tekniklerle insanların ev ya da ofislerinde kullanabilecekleri temizlik robotu tasarımı yapılmıştır.</w:t>
      </w:r>
      <w:r w:rsidRPr="007A35DB">
        <w:rPr>
          <w:rFonts w:ascii="Times New Roman" w:hAnsi="Times New Roman" w:cs="Times New Roman"/>
          <w:sz w:val="24"/>
          <w:szCs w:val="24"/>
        </w:rPr>
        <w:t xml:space="preserve"> </w:t>
      </w:r>
      <w:r w:rsidR="007B0F3C">
        <w:rPr>
          <w:rFonts w:ascii="Times New Roman" w:hAnsi="Times New Roman" w:cs="Times New Roman"/>
          <w:sz w:val="24"/>
          <w:szCs w:val="24"/>
        </w:rPr>
        <w:t xml:space="preserve">Geliştirilen robot, </w:t>
      </w:r>
      <w:r w:rsidRPr="007A35DB">
        <w:rPr>
          <w:rFonts w:ascii="Times New Roman" w:hAnsi="Times New Roman" w:cs="Times New Roman"/>
          <w:sz w:val="24"/>
          <w:szCs w:val="24"/>
        </w:rPr>
        <w:t>etrafındaki engelleri algılayarak ve engellere çarpmadan,</w:t>
      </w:r>
      <w:r w:rsidR="0097323B">
        <w:rPr>
          <w:rFonts w:ascii="Times New Roman" w:hAnsi="Times New Roman" w:cs="Times New Roman"/>
          <w:sz w:val="24"/>
          <w:szCs w:val="24"/>
        </w:rPr>
        <w:t xml:space="preserve"> </w:t>
      </w:r>
      <w:r w:rsidRPr="007A35DB">
        <w:rPr>
          <w:rFonts w:ascii="Times New Roman" w:hAnsi="Times New Roman" w:cs="Times New Roman"/>
          <w:sz w:val="24"/>
          <w:szCs w:val="24"/>
        </w:rPr>
        <w:t xml:space="preserve">otonom ve </w:t>
      </w:r>
      <w:proofErr w:type="spellStart"/>
      <w:r w:rsidRPr="007A35DB">
        <w:rPr>
          <w:rFonts w:ascii="Times New Roman" w:hAnsi="Times New Roman" w:cs="Times New Roman"/>
          <w:sz w:val="24"/>
          <w:szCs w:val="24"/>
        </w:rPr>
        <w:t>bluetooth</w:t>
      </w:r>
      <w:proofErr w:type="spellEnd"/>
      <w:r w:rsidRPr="007A35DB">
        <w:rPr>
          <w:rFonts w:ascii="Times New Roman" w:hAnsi="Times New Roman" w:cs="Times New Roman"/>
          <w:sz w:val="24"/>
          <w:szCs w:val="24"/>
        </w:rPr>
        <w:t xml:space="preserve"> olmak üzere iki ayrı </w:t>
      </w:r>
      <w:proofErr w:type="spellStart"/>
      <w:r w:rsidRPr="007A35DB">
        <w:rPr>
          <w:rFonts w:ascii="Times New Roman" w:hAnsi="Times New Roman" w:cs="Times New Roman"/>
          <w:sz w:val="24"/>
          <w:szCs w:val="24"/>
        </w:rPr>
        <w:t>modda</w:t>
      </w:r>
      <w:proofErr w:type="spellEnd"/>
      <w:r w:rsidRPr="007A35DB">
        <w:rPr>
          <w:rFonts w:ascii="Times New Roman" w:hAnsi="Times New Roman" w:cs="Times New Roman"/>
          <w:sz w:val="24"/>
          <w:szCs w:val="24"/>
        </w:rPr>
        <w:t xml:space="preserve"> çalışabilen, zemin süpüren</w:t>
      </w:r>
      <w:r w:rsidR="007B0F3C">
        <w:rPr>
          <w:rFonts w:ascii="Times New Roman" w:hAnsi="Times New Roman" w:cs="Times New Roman"/>
          <w:sz w:val="24"/>
          <w:szCs w:val="24"/>
        </w:rPr>
        <w:t xml:space="preserve"> </w:t>
      </w:r>
      <w:r w:rsidR="0097323B">
        <w:rPr>
          <w:rFonts w:ascii="Times New Roman" w:hAnsi="Times New Roman" w:cs="Times New Roman"/>
          <w:sz w:val="24"/>
          <w:szCs w:val="24"/>
        </w:rPr>
        <w:t xml:space="preserve">bir </w:t>
      </w:r>
      <w:r w:rsidR="0097323B" w:rsidRPr="007A35DB">
        <w:rPr>
          <w:rFonts w:ascii="Times New Roman" w:hAnsi="Times New Roman" w:cs="Times New Roman"/>
          <w:sz w:val="24"/>
          <w:szCs w:val="24"/>
        </w:rPr>
        <w:t>robot</w:t>
      </w:r>
      <w:r w:rsidR="007B0F3C">
        <w:rPr>
          <w:rFonts w:ascii="Times New Roman" w:hAnsi="Times New Roman" w:cs="Times New Roman"/>
          <w:sz w:val="24"/>
          <w:szCs w:val="24"/>
        </w:rPr>
        <w:t xml:space="preserve"> olarak </w:t>
      </w:r>
      <w:r w:rsidRPr="007A35DB">
        <w:rPr>
          <w:rFonts w:ascii="Times New Roman" w:hAnsi="Times New Roman" w:cs="Times New Roman"/>
          <w:sz w:val="24"/>
          <w:szCs w:val="24"/>
        </w:rPr>
        <w:t>tasarlanmış ve gerçekleştirilmiştir.</w:t>
      </w:r>
    </w:p>
    <w:p w14:paraId="089040CC" w14:textId="77777777" w:rsidR="004E422C" w:rsidRDefault="003D7B21" w:rsidP="00BD389C">
      <w:pPr>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Gerçekleştirilmiş olan robot;</w:t>
      </w:r>
      <w:r w:rsidR="00F35A6A">
        <w:rPr>
          <w:rFonts w:ascii="Times New Roman" w:hAnsi="Times New Roman" w:cs="Times New Roman"/>
          <w:sz w:val="24"/>
          <w:szCs w:val="24"/>
        </w:rPr>
        <w:t xml:space="preserve"> </w:t>
      </w:r>
      <w:proofErr w:type="spellStart"/>
      <w:r w:rsidRPr="007A35DB">
        <w:rPr>
          <w:rFonts w:ascii="Times New Roman" w:hAnsi="Times New Roman" w:cs="Times New Roman"/>
          <w:sz w:val="24"/>
          <w:szCs w:val="24"/>
        </w:rPr>
        <w:t>ultrasonik</w:t>
      </w:r>
      <w:proofErr w:type="spellEnd"/>
      <w:r w:rsidRPr="007A35DB">
        <w:rPr>
          <w:rFonts w:ascii="Times New Roman" w:hAnsi="Times New Roman" w:cs="Times New Roman"/>
          <w:sz w:val="24"/>
          <w:szCs w:val="24"/>
        </w:rPr>
        <w:t xml:space="preserve"> hareket </w:t>
      </w:r>
      <w:proofErr w:type="spellStart"/>
      <w:r w:rsidRPr="007A35DB">
        <w:rPr>
          <w:rFonts w:ascii="Times New Roman" w:hAnsi="Times New Roman" w:cs="Times New Roman"/>
          <w:sz w:val="24"/>
          <w:szCs w:val="24"/>
        </w:rPr>
        <w:t>sensörü</w:t>
      </w:r>
      <w:proofErr w:type="spellEnd"/>
      <w:r w:rsidRPr="007A35DB">
        <w:rPr>
          <w:rFonts w:ascii="Times New Roman" w:hAnsi="Times New Roman" w:cs="Times New Roman"/>
          <w:sz w:val="24"/>
          <w:szCs w:val="24"/>
        </w:rPr>
        <w:t xml:space="preserve">, IR </w:t>
      </w:r>
      <w:proofErr w:type="spellStart"/>
      <w:r w:rsidRPr="007A35DB">
        <w:rPr>
          <w:rFonts w:ascii="Times New Roman" w:hAnsi="Times New Roman" w:cs="Times New Roman"/>
          <w:sz w:val="24"/>
          <w:szCs w:val="24"/>
        </w:rPr>
        <w:t>sensör</w:t>
      </w:r>
      <w:proofErr w:type="spellEnd"/>
      <w:r w:rsidRPr="007A35DB">
        <w:rPr>
          <w:rFonts w:ascii="Times New Roman" w:hAnsi="Times New Roman" w:cs="Times New Roman"/>
          <w:sz w:val="24"/>
          <w:szCs w:val="24"/>
        </w:rPr>
        <w:t xml:space="preserve">, </w:t>
      </w:r>
      <w:proofErr w:type="spellStart"/>
      <w:r w:rsidRPr="007A35DB">
        <w:rPr>
          <w:rFonts w:ascii="Times New Roman" w:hAnsi="Times New Roman" w:cs="Times New Roman"/>
          <w:sz w:val="24"/>
          <w:szCs w:val="24"/>
        </w:rPr>
        <w:t>bluetooth</w:t>
      </w:r>
      <w:proofErr w:type="spellEnd"/>
      <w:r w:rsidRPr="007A35DB">
        <w:rPr>
          <w:rFonts w:ascii="Times New Roman" w:hAnsi="Times New Roman" w:cs="Times New Roman"/>
          <w:sz w:val="24"/>
          <w:szCs w:val="24"/>
        </w:rPr>
        <w:t xml:space="preserve"> modül, </w:t>
      </w:r>
      <w:proofErr w:type="spellStart"/>
      <w:r w:rsidRPr="007A35DB">
        <w:rPr>
          <w:rFonts w:ascii="Times New Roman" w:hAnsi="Times New Roman" w:cs="Times New Roman"/>
          <w:sz w:val="24"/>
          <w:szCs w:val="24"/>
        </w:rPr>
        <w:t>mikrodenetleyici</w:t>
      </w:r>
      <w:proofErr w:type="spellEnd"/>
      <w:r w:rsidRPr="007A35DB">
        <w:rPr>
          <w:rFonts w:ascii="Times New Roman" w:hAnsi="Times New Roman" w:cs="Times New Roman"/>
          <w:sz w:val="24"/>
          <w:szCs w:val="24"/>
        </w:rPr>
        <w:t xml:space="preserve"> ve DC motor ve vakum </w:t>
      </w:r>
      <w:r w:rsidR="00CA5452" w:rsidRPr="007A35DB">
        <w:rPr>
          <w:rFonts w:ascii="Times New Roman" w:hAnsi="Times New Roman" w:cs="Times New Roman"/>
          <w:sz w:val="24"/>
          <w:szCs w:val="24"/>
        </w:rPr>
        <w:t>aparatı bileşenlerinden</w:t>
      </w:r>
      <w:r w:rsidRPr="007A35DB">
        <w:rPr>
          <w:rFonts w:ascii="Times New Roman" w:hAnsi="Times New Roman" w:cs="Times New Roman"/>
          <w:sz w:val="24"/>
          <w:szCs w:val="24"/>
        </w:rPr>
        <w:t xml:space="preserve"> oluşmaktadır. Robotun yazılım bileşenleri C dilinde hazırlanmıştır ve </w:t>
      </w:r>
      <w:proofErr w:type="spellStart"/>
      <w:r w:rsidRPr="007A35DB">
        <w:rPr>
          <w:rFonts w:ascii="Times New Roman" w:hAnsi="Times New Roman" w:cs="Times New Roman"/>
          <w:sz w:val="24"/>
          <w:szCs w:val="24"/>
        </w:rPr>
        <w:t>mikrodenetleyici</w:t>
      </w:r>
      <w:proofErr w:type="spellEnd"/>
      <w:r w:rsidRPr="007A35DB">
        <w:rPr>
          <w:rFonts w:ascii="Times New Roman" w:hAnsi="Times New Roman" w:cs="Times New Roman"/>
          <w:sz w:val="24"/>
          <w:szCs w:val="24"/>
        </w:rPr>
        <w:t xml:space="preserve"> olarak </w:t>
      </w:r>
      <w:proofErr w:type="spellStart"/>
      <w:r w:rsidR="002C5FD9">
        <w:rPr>
          <w:rFonts w:ascii="Times New Roman" w:hAnsi="Times New Roman" w:cs="Times New Roman"/>
          <w:sz w:val="24"/>
          <w:szCs w:val="24"/>
        </w:rPr>
        <w:t>Arduino</w:t>
      </w:r>
      <w:proofErr w:type="spellEnd"/>
      <w:r w:rsidR="002C5FD9">
        <w:rPr>
          <w:rFonts w:ascii="Times New Roman" w:hAnsi="Times New Roman" w:cs="Times New Roman"/>
          <w:sz w:val="24"/>
          <w:szCs w:val="24"/>
        </w:rPr>
        <w:t xml:space="preserve"> </w:t>
      </w:r>
      <w:proofErr w:type="spellStart"/>
      <w:r w:rsidR="00F35A6A">
        <w:rPr>
          <w:rFonts w:ascii="Times New Roman" w:hAnsi="Times New Roman" w:cs="Times New Roman"/>
          <w:sz w:val="24"/>
          <w:szCs w:val="24"/>
        </w:rPr>
        <w:t>Nano</w:t>
      </w:r>
      <w:proofErr w:type="spellEnd"/>
      <w:r w:rsidR="00F35A6A">
        <w:rPr>
          <w:rFonts w:ascii="Times New Roman" w:hAnsi="Times New Roman" w:cs="Times New Roman"/>
          <w:sz w:val="24"/>
          <w:szCs w:val="24"/>
        </w:rPr>
        <w:t xml:space="preserve"> </w:t>
      </w:r>
      <w:r w:rsidRPr="007A35DB">
        <w:rPr>
          <w:rFonts w:ascii="Times New Roman" w:hAnsi="Times New Roman" w:cs="Times New Roman"/>
          <w:sz w:val="24"/>
          <w:szCs w:val="24"/>
        </w:rPr>
        <w:t>kullanılmıştır</w:t>
      </w:r>
    </w:p>
    <w:p w14:paraId="0E2D06A0" w14:textId="1AB40E2B" w:rsidR="003D7B21" w:rsidRPr="007A35DB" w:rsidRDefault="003D7B21" w:rsidP="00BD389C">
      <w:pPr>
        <w:spacing w:line="360" w:lineRule="auto"/>
        <w:jc w:val="both"/>
        <w:rPr>
          <w:rFonts w:ascii="Times New Roman" w:hAnsi="Times New Roman" w:cs="Times New Roman"/>
          <w:sz w:val="24"/>
          <w:szCs w:val="24"/>
        </w:rPr>
      </w:pPr>
      <w:r w:rsidRPr="007A35DB">
        <w:rPr>
          <w:rFonts w:ascii="Times New Roman" w:hAnsi="Times New Roman" w:cs="Times New Roman"/>
          <w:sz w:val="24"/>
          <w:szCs w:val="24"/>
        </w:rPr>
        <w:t xml:space="preserve">Gerçekleştirilmiş robot; manuel veya otonom </w:t>
      </w:r>
      <w:proofErr w:type="spellStart"/>
      <w:r w:rsidRPr="007A35DB">
        <w:rPr>
          <w:rFonts w:ascii="Times New Roman" w:hAnsi="Times New Roman" w:cs="Times New Roman"/>
          <w:sz w:val="24"/>
          <w:szCs w:val="24"/>
        </w:rPr>
        <w:t>modda</w:t>
      </w:r>
      <w:proofErr w:type="spellEnd"/>
      <w:r w:rsidRPr="007A35DB">
        <w:rPr>
          <w:rFonts w:ascii="Times New Roman" w:hAnsi="Times New Roman" w:cs="Times New Roman"/>
          <w:sz w:val="24"/>
          <w:szCs w:val="24"/>
        </w:rPr>
        <w:t xml:space="preserve"> kullanılabilmektedir. Geliştirilen </w:t>
      </w:r>
      <w:proofErr w:type="spellStart"/>
      <w:r w:rsidR="00126F46" w:rsidRPr="007A35DB">
        <w:rPr>
          <w:rFonts w:ascii="Times New Roman" w:hAnsi="Times New Roman" w:cs="Times New Roman"/>
          <w:sz w:val="24"/>
          <w:szCs w:val="24"/>
        </w:rPr>
        <w:t>Android</w:t>
      </w:r>
      <w:proofErr w:type="spellEnd"/>
      <w:r w:rsidR="00126F46" w:rsidRPr="007A35DB">
        <w:rPr>
          <w:rFonts w:ascii="Times New Roman" w:hAnsi="Times New Roman" w:cs="Times New Roman"/>
          <w:sz w:val="24"/>
          <w:szCs w:val="24"/>
        </w:rPr>
        <w:t xml:space="preserve"> </w:t>
      </w:r>
      <w:r w:rsidR="00126F46">
        <w:rPr>
          <w:rFonts w:ascii="Times New Roman" w:hAnsi="Times New Roman" w:cs="Times New Roman"/>
          <w:sz w:val="24"/>
          <w:szCs w:val="24"/>
        </w:rPr>
        <w:t>APK</w:t>
      </w:r>
      <w:r w:rsidRPr="007A35DB">
        <w:rPr>
          <w:rFonts w:ascii="Times New Roman" w:hAnsi="Times New Roman" w:cs="Times New Roman"/>
          <w:sz w:val="24"/>
          <w:szCs w:val="24"/>
        </w:rPr>
        <w:t xml:space="preserve"> ile otonom ya da </w:t>
      </w:r>
      <w:proofErr w:type="spellStart"/>
      <w:r w:rsidRPr="007A35DB">
        <w:rPr>
          <w:rFonts w:ascii="Times New Roman" w:hAnsi="Times New Roman" w:cs="Times New Roman"/>
          <w:sz w:val="24"/>
          <w:szCs w:val="24"/>
        </w:rPr>
        <w:t>bluetooth</w:t>
      </w:r>
      <w:proofErr w:type="spellEnd"/>
      <w:r w:rsidRPr="007A35DB">
        <w:rPr>
          <w:rFonts w:ascii="Times New Roman" w:hAnsi="Times New Roman" w:cs="Times New Roman"/>
          <w:sz w:val="24"/>
          <w:szCs w:val="24"/>
        </w:rPr>
        <w:t xml:space="preserve"> </w:t>
      </w:r>
      <w:proofErr w:type="spellStart"/>
      <w:r w:rsidRPr="007A35DB">
        <w:rPr>
          <w:rFonts w:ascii="Times New Roman" w:hAnsi="Times New Roman" w:cs="Times New Roman"/>
          <w:sz w:val="24"/>
          <w:szCs w:val="24"/>
        </w:rPr>
        <w:t>modu</w:t>
      </w:r>
      <w:proofErr w:type="spellEnd"/>
      <w:r w:rsidRPr="007A35DB">
        <w:rPr>
          <w:rFonts w:ascii="Times New Roman" w:hAnsi="Times New Roman" w:cs="Times New Roman"/>
          <w:sz w:val="24"/>
          <w:szCs w:val="24"/>
        </w:rPr>
        <w:t xml:space="preserve"> </w:t>
      </w:r>
      <w:proofErr w:type="spellStart"/>
      <w:proofErr w:type="gramStart"/>
      <w:r w:rsidRPr="007A35DB">
        <w:rPr>
          <w:rFonts w:ascii="Times New Roman" w:hAnsi="Times New Roman" w:cs="Times New Roman"/>
          <w:sz w:val="24"/>
          <w:szCs w:val="24"/>
        </w:rPr>
        <w:t>seçilebilmektedir.Robor</w:t>
      </w:r>
      <w:r w:rsidR="00126F46">
        <w:rPr>
          <w:rFonts w:ascii="Times New Roman" w:hAnsi="Times New Roman" w:cs="Times New Roman"/>
          <w:sz w:val="24"/>
          <w:szCs w:val="24"/>
        </w:rPr>
        <w:t>t</w:t>
      </w:r>
      <w:proofErr w:type="spellEnd"/>
      <w:proofErr w:type="gramEnd"/>
      <w:r w:rsidR="00126F46">
        <w:rPr>
          <w:rFonts w:ascii="Times New Roman" w:hAnsi="Times New Roman" w:cs="Times New Roman"/>
          <w:sz w:val="24"/>
          <w:szCs w:val="24"/>
        </w:rPr>
        <w:t xml:space="preserve"> </w:t>
      </w:r>
      <w:r w:rsidRPr="007A35DB">
        <w:rPr>
          <w:rFonts w:ascii="Times New Roman" w:hAnsi="Times New Roman" w:cs="Times New Roman"/>
          <w:sz w:val="24"/>
          <w:szCs w:val="24"/>
        </w:rPr>
        <w:t xml:space="preserve">her iki </w:t>
      </w:r>
      <w:proofErr w:type="spellStart"/>
      <w:r w:rsidRPr="007A35DB">
        <w:rPr>
          <w:rFonts w:ascii="Times New Roman" w:hAnsi="Times New Roman" w:cs="Times New Roman"/>
          <w:sz w:val="24"/>
          <w:szCs w:val="24"/>
        </w:rPr>
        <w:t>modda</w:t>
      </w:r>
      <w:proofErr w:type="spellEnd"/>
      <w:r w:rsidRPr="007A35DB">
        <w:rPr>
          <w:rFonts w:ascii="Times New Roman" w:hAnsi="Times New Roman" w:cs="Times New Roman"/>
          <w:sz w:val="24"/>
          <w:szCs w:val="24"/>
        </w:rPr>
        <w:t xml:space="preserve"> da zemin süpürme işlemini vakum kısmı ve fırçalar yardımıyla gerçekleştirebilmektedir.</w:t>
      </w:r>
    </w:p>
    <w:p w14:paraId="7063D920" w14:textId="77777777" w:rsidR="003D7B21" w:rsidRPr="007A35DB" w:rsidRDefault="003D7B21" w:rsidP="007A35DB">
      <w:pPr>
        <w:spacing w:line="360" w:lineRule="auto"/>
        <w:rPr>
          <w:rFonts w:ascii="Times New Roman" w:hAnsi="Times New Roman" w:cs="Times New Roman"/>
          <w:sz w:val="24"/>
          <w:szCs w:val="24"/>
        </w:rPr>
      </w:pPr>
    </w:p>
    <w:p w14:paraId="418D98E3" w14:textId="77777777" w:rsidR="003D7B21" w:rsidRDefault="003D7B21" w:rsidP="007A35DB">
      <w:pPr>
        <w:spacing w:line="360" w:lineRule="auto"/>
      </w:pPr>
    </w:p>
    <w:p w14:paraId="702F0478" w14:textId="77777777" w:rsidR="003D7B21" w:rsidRDefault="003D7B21" w:rsidP="003D7B21"/>
    <w:p w14:paraId="56CB5EC9" w14:textId="77777777" w:rsidR="003D7B21" w:rsidRDefault="003D7B21" w:rsidP="003D7B21"/>
    <w:p w14:paraId="53003423" w14:textId="77777777" w:rsidR="003D7B21" w:rsidRDefault="003D7B21" w:rsidP="003D7B21"/>
    <w:p w14:paraId="49DD0ADD" w14:textId="77777777" w:rsidR="003D7B21" w:rsidRDefault="003D7B21" w:rsidP="003D7B21"/>
    <w:p w14:paraId="3FF6AC8F" w14:textId="77777777" w:rsidR="003D7B21" w:rsidRDefault="003D7B21" w:rsidP="003D7B21">
      <w:pPr>
        <w:pStyle w:val="TezMetni"/>
        <w:spacing w:after="0"/>
        <w:rPr>
          <w:rFonts w:ascii="Times New Roman" w:hAnsi="Times New Roman"/>
          <w:szCs w:val="24"/>
        </w:rPr>
      </w:pPr>
      <w:r w:rsidRPr="00DC48E0">
        <w:rPr>
          <w:rFonts w:ascii="Times New Roman" w:hAnsi="Times New Roman"/>
          <w:b/>
          <w:szCs w:val="24"/>
        </w:rPr>
        <w:t xml:space="preserve">ANAHTAR </w:t>
      </w:r>
      <w:r>
        <w:rPr>
          <w:rFonts w:ascii="Times New Roman" w:hAnsi="Times New Roman"/>
          <w:b/>
          <w:szCs w:val="24"/>
        </w:rPr>
        <w:t>KELİMELER</w:t>
      </w:r>
      <w:r w:rsidRPr="00DC48E0">
        <w:rPr>
          <w:rFonts w:ascii="Times New Roman" w:hAnsi="Times New Roman"/>
          <w:b/>
          <w:szCs w:val="24"/>
        </w:rPr>
        <w:t>:</w:t>
      </w:r>
      <w:r>
        <w:rPr>
          <w:rFonts w:ascii="Times New Roman" w:hAnsi="Times New Roman"/>
          <w:szCs w:val="24"/>
        </w:rPr>
        <w:t xml:space="preserve"> Otonom Robot, Bluetooth Kontrollü Robot, Süpürücü Robot</w:t>
      </w:r>
    </w:p>
    <w:p w14:paraId="1D2AF522" w14:textId="1022D9A8" w:rsidR="001B433C" w:rsidRDefault="001B433C">
      <w:r>
        <w:br w:type="page"/>
      </w:r>
    </w:p>
    <w:p w14:paraId="331F937F" w14:textId="77777777" w:rsidR="001B433C" w:rsidRPr="007A35DB" w:rsidRDefault="001B433C" w:rsidP="001B433C">
      <w:pPr>
        <w:pStyle w:val="TezMetni"/>
        <w:spacing w:after="0"/>
        <w:jc w:val="center"/>
        <w:rPr>
          <w:rFonts w:ascii="Times New Roman" w:hAnsi="Times New Roman"/>
          <w:b/>
          <w:bCs/>
          <w:sz w:val="28"/>
          <w:szCs w:val="28"/>
        </w:rPr>
      </w:pPr>
      <w:r w:rsidRPr="007A35DB">
        <w:rPr>
          <w:rFonts w:ascii="Times New Roman" w:hAnsi="Times New Roman"/>
          <w:b/>
          <w:bCs/>
          <w:sz w:val="28"/>
          <w:szCs w:val="28"/>
        </w:rPr>
        <w:lastRenderedPageBreak/>
        <w:t>ABSTRACT</w:t>
      </w:r>
    </w:p>
    <w:p w14:paraId="23C520DA" w14:textId="77777777" w:rsidR="00FA3966" w:rsidRDefault="00FA3966" w:rsidP="001B433C">
      <w:pPr>
        <w:pStyle w:val="TezMetni"/>
        <w:spacing w:after="0"/>
        <w:rPr>
          <w:rFonts w:ascii="Times New Roman" w:hAnsi="Times New Roman"/>
          <w:szCs w:val="24"/>
        </w:rPr>
      </w:pPr>
    </w:p>
    <w:p w14:paraId="48DA66CE" w14:textId="77777777" w:rsidR="00FA3966" w:rsidRPr="001339D0" w:rsidRDefault="00FA3966" w:rsidP="002655F1">
      <w:pPr>
        <w:spacing w:line="360" w:lineRule="auto"/>
        <w:jc w:val="both"/>
        <w:rPr>
          <w:rFonts w:ascii="Times New Roman" w:hAnsi="Times New Roman" w:cs="Times New Roman"/>
          <w:sz w:val="24"/>
          <w:szCs w:val="24"/>
        </w:rPr>
      </w:pPr>
      <w:r w:rsidRPr="001339D0">
        <w:rPr>
          <w:rFonts w:ascii="Times New Roman" w:hAnsi="Times New Roman" w:cs="Times New Roman"/>
          <w:sz w:val="24"/>
          <w:szCs w:val="24"/>
        </w:rPr>
        <w:br/>
      </w:r>
      <w:proofErr w:type="spellStart"/>
      <w:r w:rsidRPr="001339D0">
        <w:rPr>
          <w:rFonts w:ascii="Times New Roman" w:hAnsi="Times New Roman" w:cs="Times New Roman"/>
          <w:sz w:val="24"/>
          <w:szCs w:val="24"/>
        </w:rPr>
        <w:t>With</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the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developing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technology</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many</w:t>
      </w:r>
      <w:proofErr w:type="spellEnd"/>
      <w:r w:rsidRPr="001339D0">
        <w:rPr>
          <w:rFonts w:ascii="Times New Roman" w:hAnsi="Times New Roman" w:cs="Times New Roman"/>
          <w:sz w:val="24"/>
          <w:szCs w:val="24"/>
        </w:rPr>
        <w:t xml:space="preserve"> of </w:t>
      </w:r>
      <w:proofErr w:type="spellStart"/>
      <w:r w:rsidRPr="001339D0">
        <w:rPr>
          <w:rFonts w:ascii="Times New Roman" w:hAnsi="Times New Roman" w:cs="Times New Roman"/>
          <w:sz w:val="24"/>
          <w:szCs w:val="24"/>
        </w:rPr>
        <w:t>our</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habits</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are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changing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Changing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our</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house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cleaning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habits</w:t>
      </w:r>
      <w:proofErr w:type="spellEnd"/>
      <w:r w:rsidRPr="001339D0">
        <w:rPr>
          <w:rFonts w:ascii="Times New Roman" w:hAnsi="Times New Roman" w:cs="Times New Roman"/>
          <w:sz w:val="24"/>
          <w:szCs w:val="24"/>
        </w:rPr>
        <w:t xml:space="preserve"> is </w:t>
      </w:r>
      <w:proofErr w:type="spellStart"/>
      <w:r w:rsidRPr="001339D0">
        <w:rPr>
          <w:rFonts w:ascii="Times New Roman" w:hAnsi="Times New Roman" w:cs="Times New Roman"/>
          <w:sz w:val="24"/>
          <w:szCs w:val="24"/>
        </w:rPr>
        <w:t>one</w:t>
      </w:r>
      <w:proofErr w:type="spellEnd"/>
      <w:r w:rsidRPr="001339D0">
        <w:rPr>
          <w:rFonts w:ascii="Times New Roman" w:hAnsi="Times New Roman" w:cs="Times New Roman"/>
          <w:sz w:val="24"/>
          <w:szCs w:val="24"/>
        </w:rPr>
        <w:t xml:space="preserve"> of </w:t>
      </w:r>
      <w:proofErr w:type="spellStart"/>
      <w:r w:rsidRPr="001339D0">
        <w:rPr>
          <w:rFonts w:ascii="Times New Roman" w:hAnsi="Times New Roman" w:cs="Times New Roman"/>
          <w:sz w:val="24"/>
          <w:szCs w:val="24"/>
        </w:rPr>
        <w:t>them</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Today</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people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often</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use</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autonomous</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cleaning</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robots</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both</w:t>
      </w:r>
      <w:proofErr w:type="spellEnd"/>
      <w:r w:rsidRPr="001339D0">
        <w:rPr>
          <w:rFonts w:ascii="Times New Roman" w:hAnsi="Times New Roman" w:cs="Times New Roman"/>
          <w:sz w:val="24"/>
          <w:szCs w:val="24"/>
        </w:rPr>
        <w:t xml:space="preserve"> in </w:t>
      </w:r>
      <w:proofErr w:type="spellStart"/>
      <w:r w:rsidRPr="001339D0">
        <w:rPr>
          <w:rFonts w:ascii="Times New Roman" w:hAnsi="Times New Roman" w:cs="Times New Roman"/>
          <w:sz w:val="24"/>
          <w:szCs w:val="24"/>
        </w:rPr>
        <w:t>terms</w:t>
      </w:r>
      <w:proofErr w:type="spellEnd"/>
      <w:r w:rsidRPr="001339D0">
        <w:rPr>
          <w:rFonts w:ascii="Times New Roman" w:hAnsi="Times New Roman" w:cs="Times New Roman"/>
          <w:sz w:val="24"/>
          <w:szCs w:val="24"/>
        </w:rPr>
        <w:t xml:space="preserve"> of time </w:t>
      </w:r>
      <w:proofErr w:type="spellStart"/>
      <w:r w:rsidRPr="001339D0">
        <w:rPr>
          <w:rFonts w:ascii="Times New Roman" w:hAnsi="Times New Roman" w:cs="Times New Roman"/>
          <w:sz w:val="24"/>
          <w:szCs w:val="24"/>
        </w:rPr>
        <w:t>and</w:t>
      </w:r>
      <w:proofErr w:type="spellEnd"/>
      <w:r w:rsidRPr="001339D0">
        <w:rPr>
          <w:rFonts w:ascii="Times New Roman" w:hAnsi="Times New Roman" w:cs="Times New Roman"/>
          <w:sz w:val="24"/>
          <w:szCs w:val="24"/>
        </w:rPr>
        <w:t xml:space="preserve"> </w:t>
      </w:r>
      <w:proofErr w:type="spellStart"/>
      <w:r w:rsidRPr="001339D0">
        <w:rPr>
          <w:rFonts w:ascii="Times New Roman" w:hAnsi="Times New Roman" w:cs="Times New Roman"/>
          <w:sz w:val="24"/>
          <w:szCs w:val="24"/>
        </w:rPr>
        <w:t>comfort</w:t>
      </w:r>
      <w:proofErr w:type="spellEnd"/>
      <w:r w:rsidRPr="001339D0">
        <w:rPr>
          <w:rFonts w:ascii="Times New Roman" w:hAnsi="Times New Roman" w:cs="Times New Roman"/>
          <w:sz w:val="24"/>
          <w:szCs w:val="24"/>
        </w:rPr>
        <w:t>.</w:t>
      </w:r>
    </w:p>
    <w:p w14:paraId="5D6A4FF1" w14:textId="4FB8E84B" w:rsidR="001B433C" w:rsidRPr="007A35DB" w:rsidRDefault="001B433C" w:rsidP="001B433C">
      <w:pPr>
        <w:pStyle w:val="TezMetni"/>
        <w:spacing w:after="0"/>
        <w:rPr>
          <w:rFonts w:ascii="Times New Roman" w:hAnsi="Times New Roman"/>
          <w:szCs w:val="24"/>
        </w:rPr>
      </w:pPr>
      <w:proofErr w:type="spellStart"/>
      <w:r w:rsidRPr="007A35DB">
        <w:rPr>
          <w:rFonts w:ascii="Times New Roman" w:hAnsi="Times New Roman"/>
          <w:szCs w:val="24"/>
        </w:rPr>
        <w:t>In</w:t>
      </w:r>
      <w:proofErr w:type="spellEnd"/>
      <w:r w:rsidRPr="007A35DB">
        <w:rPr>
          <w:rFonts w:ascii="Times New Roman" w:hAnsi="Times New Roman"/>
          <w:szCs w:val="24"/>
        </w:rPr>
        <w:t xml:space="preserve"> </w:t>
      </w:r>
      <w:proofErr w:type="spellStart"/>
      <w:r w:rsidRPr="007A35DB">
        <w:rPr>
          <w:rFonts w:ascii="Times New Roman" w:hAnsi="Times New Roman"/>
          <w:szCs w:val="24"/>
        </w:rPr>
        <w:t>this</w:t>
      </w:r>
      <w:proofErr w:type="spellEnd"/>
      <w:r w:rsidRPr="007A35DB">
        <w:rPr>
          <w:rFonts w:ascii="Times New Roman" w:hAnsi="Times New Roman"/>
          <w:szCs w:val="24"/>
        </w:rPr>
        <w:t xml:space="preserve"> </w:t>
      </w:r>
      <w:proofErr w:type="spellStart"/>
      <w:r w:rsidRPr="007A35DB">
        <w:rPr>
          <w:rFonts w:ascii="Times New Roman" w:hAnsi="Times New Roman"/>
          <w:szCs w:val="24"/>
        </w:rPr>
        <w:t>thesis</w:t>
      </w:r>
      <w:proofErr w:type="spellEnd"/>
      <w:r w:rsidRPr="007A35DB">
        <w:rPr>
          <w:rFonts w:ascii="Times New Roman" w:hAnsi="Times New Roman"/>
          <w:szCs w:val="24"/>
        </w:rPr>
        <w:t xml:space="preserve">, a </w:t>
      </w:r>
      <w:proofErr w:type="spellStart"/>
      <w:r w:rsidRPr="007A35DB">
        <w:rPr>
          <w:rFonts w:ascii="Times New Roman" w:hAnsi="Times New Roman"/>
          <w:szCs w:val="24"/>
        </w:rPr>
        <w:t>floor</w:t>
      </w:r>
      <w:proofErr w:type="spellEnd"/>
      <w:r w:rsidRPr="007A35DB">
        <w:rPr>
          <w:rFonts w:ascii="Times New Roman" w:hAnsi="Times New Roman"/>
          <w:szCs w:val="24"/>
        </w:rPr>
        <w:t xml:space="preserve"> </w:t>
      </w:r>
      <w:proofErr w:type="spellStart"/>
      <w:r w:rsidR="001164CE" w:rsidRPr="007A35DB">
        <w:rPr>
          <w:rFonts w:ascii="Times New Roman" w:hAnsi="Times New Roman"/>
          <w:szCs w:val="24"/>
        </w:rPr>
        <w:t>cleanin</w:t>
      </w:r>
      <w:r w:rsidR="001164CE">
        <w:rPr>
          <w:rFonts w:ascii="Times New Roman" w:hAnsi="Times New Roman"/>
          <w:szCs w:val="24"/>
        </w:rPr>
        <w:t>g</w:t>
      </w:r>
      <w:proofErr w:type="spellEnd"/>
      <w:r w:rsidR="001164CE">
        <w:rPr>
          <w:rFonts w:ascii="Times New Roman" w:hAnsi="Times New Roman"/>
          <w:szCs w:val="24"/>
        </w:rPr>
        <w:t xml:space="preserve"> </w:t>
      </w:r>
      <w:r w:rsidR="001164CE" w:rsidRPr="007A35DB">
        <w:rPr>
          <w:rFonts w:ascii="Times New Roman" w:hAnsi="Times New Roman"/>
          <w:szCs w:val="24"/>
        </w:rPr>
        <w:t>robot</w:t>
      </w:r>
      <w:r w:rsidRPr="007A35DB">
        <w:rPr>
          <w:rFonts w:ascii="Times New Roman" w:hAnsi="Times New Roman"/>
          <w:szCs w:val="24"/>
        </w:rPr>
        <w:t xml:space="preserve"> </w:t>
      </w:r>
      <w:proofErr w:type="spellStart"/>
      <w:r w:rsidRPr="007A35DB">
        <w:rPr>
          <w:rFonts w:ascii="Times New Roman" w:hAnsi="Times New Roman"/>
          <w:szCs w:val="24"/>
        </w:rPr>
        <w:t>that</w:t>
      </w:r>
      <w:proofErr w:type="spellEnd"/>
      <w:r w:rsidRPr="007A35DB">
        <w:rPr>
          <w:rFonts w:ascii="Times New Roman" w:hAnsi="Times New Roman"/>
          <w:szCs w:val="24"/>
        </w:rPr>
        <w:t xml:space="preserve"> can be </w:t>
      </w:r>
      <w:proofErr w:type="spellStart"/>
      <w:r w:rsidRPr="007A35DB">
        <w:rPr>
          <w:rFonts w:ascii="Times New Roman" w:hAnsi="Times New Roman"/>
          <w:szCs w:val="24"/>
        </w:rPr>
        <w:t>detect</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obstacles</w:t>
      </w:r>
      <w:proofErr w:type="spellEnd"/>
      <w:r w:rsidRPr="007A35DB">
        <w:rPr>
          <w:rFonts w:ascii="Times New Roman" w:hAnsi="Times New Roman"/>
          <w:szCs w:val="24"/>
        </w:rPr>
        <w:t xml:space="preserve"> </w:t>
      </w:r>
      <w:proofErr w:type="spellStart"/>
      <w:r w:rsidRPr="007A35DB">
        <w:rPr>
          <w:rFonts w:ascii="Times New Roman" w:hAnsi="Times New Roman"/>
          <w:szCs w:val="24"/>
        </w:rPr>
        <w:t>around</w:t>
      </w:r>
      <w:proofErr w:type="spellEnd"/>
      <w:r w:rsidRPr="007A35DB">
        <w:rPr>
          <w:rFonts w:ascii="Times New Roman" w:hAnsi="Times New Roman"/>
          <w:szCs w:val="24"/>
        </w:rPr>
        <w:t xml:space="preserve"> it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proofErr w:type="spellStart"/>
      <w:r w:rsidRPr="007A35DB">
        <w:rPr>
          <w:rFonts w:ascii="Times New Roman" w:hAnsi="Times New Roman"/>
          <w:szCs w:val="24"/>
        </w:rPr>
        <w:t>operate</w:t>
      </w:r>
      <w:proofErr w:type="spellEnd"/>
      <w:r w:rsidRPr="007A35DB">
        <w:rPr>
          <w:rFonts w:ascii="Times New Roman" w:hAnsi="Times New Roman"/>
          <w:szCs w:val="24"/>
        </w:rPr>
        <w:t xml:space="preserve"> in </w:t>
      </w:r>
      <w:proofErr w:type="spellStart"/>
      <w:r w:rsidRPr="007A35DB">
        <w:rPr>
          <w:rFonts w:ascii="Times New Roman" w:hAnsi="Times New Roman"/>
          <w:szCs w:val="24"/>
        </w:rPr>
        <w:t>two</w:t>
      </w:r>
      <w:proofErr w:type="spellEnd"/>
      <w:r w:rsidRPr="007A35DB">
        <w:rPr>
          <w:rFonts w:ascii="Times New Roman" w:hAnsi="Times New Roman"/>
          <w:szCs w:val="24"/>
        </w:rPr>
        <w:t xml:space="preserve"> </w:t>
      </w:r>
      <w:proofErr w:type="spellStart"/>
      <w:r w:rsidRPr="007A35DB">
        <w:rPr>
          <w:rFonts w:ascii="Times New Roman" w:hAnsi="Times New Roman"/>
          <w:szCs w:val="24"/>
        </w:rPr>
        <w:t>different</w:t>
      </w:r>
      <w:proofErr w:type="spellEnd"/>
      <w:r w:rsidRPr="007A35DB">
        <w:rPr>
          <w:rFonts w:ascii="Times New Roman" w:hAnsi="Times New Roman"/>
          <w:szCs w:val="24"/>
        </w:rPr>
        <w:t xml:space="preserve"> </w:t>
      </w:r>
      <w:proofErr w:type="spellStart"/>
      <w:r w:rsidRPr="007A35DB">
        <w:rPr>
          <w:rFonts w:ascii="Times New Roman" w:hAnsi="Times New Roman"/>
          <w:szCs w:val="24"/>
        </w:rPr>
        <w:t>modes</w:t>
      </w:r>
      <w:proofErr w:type="spellEnd"/>
      <w:r w:rsidRPr="007A35DB">
        <w:rPr>
          <w:rFonts w:ascii="Times New Roman" w:hAnsi="Times New Roman"/>
          <w:szCs w:val="24"/>
        </w:rPr>
        <w:t xml:space="preserve">; </w:t>
      </w:r>
      <w:proofErr w:type="spellStart"/>
      <w:r w:rsidRPr="007A35DB">
        <w:rPr>
          <w:rFonts w:ascii="Times New Roman" w:hAnsi="Times New Roman"/>
          <w:szCs w:val="24"/>
        </w:rPr>
        <w:t>autonomous</w:t>
      </w:r>
      <w:proofErr w:type="spellEnd"/>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proofErr w:type="spellStart"/>
      <w:r w:rsidRPr="007A35DB">
        <w:rPr>
          <w:rFonts w:ascii="Times New Roman" w:hAnsi="Times New Roman"/>
          <w:szCs w:val="24"/>
        </w:rPr>
        <w:t>bluetooth</w:t>
      </w:r>
      <w:proofErr w:type="spellEnd"/>
      <w:r w:rsidRPr="007A35DB">
        <w:rPr>
          <w:rFonts w:ascii="Times New Roman" w:hAnsi="Times New Roman"/>
          <w:szCs w:val="24"/>
        </w:rPr>
        <w:t xml:space="preserve"> </w:t>
      </w:r>
      <w:proofErr w:type="spellStart"/>
      <w:r w:rsidRPr="007A35DB">
        <w:rPr>
          <w:rFonts w:ascii="Times New Roman" w:hAnsi="Times New Roman"/>
          <w:szCs w:val="24"/>
        </w:rPr>
        <w:t>control</w:t>
      </w:r>
      <w:proofErr w:type="spellEnd"/>
      <w:r w:rsidRPr="007A35DB">
        <w:rPr>
          <w:rFonts w:ascii="Times New Roman" w:hAnsi="Times New Roman"/>
          <w:szCs w:val="24"/>
        </w:rPr>
        <w:t xml:space="preserve">, </w:t>
      </w:r>
      <w:proofErr w:type="spellStart"/>
      <w:r w:rsidRPr="007A35DB">
        <w:rPr>
          <w:rFonts w:ascii="Times New Roman" w:hAnsi="Times New Roman"/>
          <w:szCs w:val="24"/>
        </w:rPr>
        <w:t>without</w:t>
      </w:r>
      <w:proofErr w:type="spellEnd"/>
      <w:r w:rsidRPr="007A35DB">
        <w:rPr>
          <w:rFonts w:ascii="Times New Roman" w:hAnsi="Times New Roman"/>
          <w:szCs w:val="24"/>
        </w:rPr>
        <w:t xml:space="preserve"> </w:t>
      </w:r>
      <w:proofErr w:type="spellStart"/>
      <w:r w:rsidRPr="007A35DB">
        <w:rPr>
          <w:rFonts w:ascii="Times New Roman" w:hAnsi="Times New Roman"/>
          <w:szCs w:val="24"/>
        </w:rPr>
        <w:t>hitting</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proofErr w:type="gramStart"/>
      <w:r w:rsidRPr="007A35DB">
        <w:rPr>
          <w:rFonts w:ascii="Times New Roman" w:hAnsi="Times New Roman"/>
          <w:szCs w:val="24"/>
        </w:rPr>
        <w:t>obstacles,has</w:t>
      </w:r>
      <w:proofErr w:type="spellEnd"/>
      <w:proofErr w:type="gramEnd"/>
      <w:r w:rsidRPr="007A35DB">
        <w:rPr>
          <w:rFonts w:ascii="Times New Roman" w:hAnsi="Times New Roman"/>
          <w:szCs w:val="24"/>
        </w:rPr>
        <w:t xml:space="preserve"> </w:t>
      </w:r>
      <w:proofErr w:type="spellStart"/>
      <w:r w:rsidRPr="007A35DB">
        <w:rPr>
          <w:rFonts w:ascii="Times New Roman" w:hAnsi="Times New Roman"/>
          <w:szCs w:val="24"/>
        </w:rPr>
        <w:t>been</w:t>
      </w:r>
      <w:proofErr w:type="spellEnd"/>
      <w:r w:rsidRPr="007A35DB">
        <w:rPr>
          <w:rFonts w:ascii="Times New Roman" w:hAnsi="Times New Roman"/>
          <w:szCs w:val="24"/>
        </w:rPr>
        <w:t xml:space="preserve"> </w:t>
      </w:r>
      <w:proofErr w:type="spellStart"/>
      <w:r w:rsidRPr="007A35DB">
        <w:rPr>
          <w:rFonts w:ascii="Times New Roman" w:hAnsi="Times New Roman"/>
          <w:szCs w:val="24"/>
        </w:rPr>
        <w:t>designed</w:t>
      </w:r>
      <w:proofErr w:type="spellEnd"/>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proofErr w:type="spellStart"/>
      <w:r w:rsidRPr="007A35DB">
        <w:rPr>
          <w:rFonts w:ascii="Times New Roman" w:hAnsi="Times New Roman"/>
          <w:szCs w:val="24"/>
        </w:rPr>
        <w:t>implemented</w:t>
      </w:r>
      <w:proofErr w:type="spellEnd"/>
      <w:r w:rsidRPr="007A35DB">
        <w:rPr>
          <w:rFonts w:ascii="Times New Roman" w:hAnsi="Times New Roman"/>
          <w:szCs w:val="24"/>
        </w:rPr>
        <w:t>.</w:t>
      </w:r>
    </w:p>
    <w:p w14:paraId="0A42E300" w14:textId="6031882F" w:rsidR="001B433C" w:rsidRPr="007A35DB" w:rsidRDefault="001B433C" w:rsidP="001B433C">
      <w:pPr>
        <w:pStyle w:val="TezMetni"/>
        <w:spacing w:after="0"/>
        <w:rPr>
          <w:rFonts w:ascii="Times New Roman" w:hAnsi="Times New Roman"/>
          <w:szCs w:val="24"/>
        </w:rPr>
      </w:pPr>
      <w:proofErr w:type="spellStart"/>
      <w:r w:rsidRPr="007A35DB">
        <w:rPr>
          <w:rFonts w:ascii="Times New Roman" w:hAnsi="Times New Roman"/>
          <w:szCs w:val="24"/>
        </w:rPr>
        <w:t>Completed</w:t>
      </w:r>
      <w:proofErr w:type="spellEnd"/>
      <w:r w:rsidRPr="007A35DB">
        <w:rPr>
          <w:rFonts w:ascii="Times New Roman" w:hAnsi="Times New Roman"/>
          <w:szCs w:val="24"/>
        </w:rPr>
        <w:t xml:space="preserve"> robot, it </w:t>
      </w:r>
      <w:proofErr w:type="spellStart"/>
      <w:r w:rsidRPr="007A35DB">
        <w:rPr>
          <w:rFonts w:ascii="Times New Roman" w:hAnsi="Times New Roman"/>
          <w:szCs w:val="24"/>
        </w:rPr>
        <w:t>contist</w:t>
      </w:r>
      <w:proofErr w:type="spellEnd"/>
      <w:r w:rsidRPr="007A35DB">
        <w:rPr>
          <w:rFonts w:ascii="Times New Roman" w:hAnsi="Times New Roman"/>
          <w:szCs w:val="24"/>
        </w:rPr>
        <w:t xml:space="preserve"> of </w:t>
      </w:r>
      <w:proofErr w:type="spellStart"/>
      <w:r w:rsidRPr="007A35DB">
        <w:rPr>
          <w:rFonts w:ascii="Times New Roman" w:hAnsi="Times New Roman"/>
          <w:szCs w:val="24"/>
        </w:rPr>
        <w:t>ultrasonic</w:t>
      </w:r>
      <w:proofErr w:type="spellEnd"/>
      <w:r w:rsidRPr="007A35DB">
        <w:rPr>
          <w:rFonts w:ascii="Times New Roman" w:hAnsi="Times New Roman"/>
          <w:szCs w:val="24"/>
        </w:rPr>
        <w:t xml:space="preserve"> </w:t>
      </w:r>
      <w:proofErr w:type="spellStart"/>
      <w:r w:rsidRPr="007A35DB">
        <w:rPr>
          <w:rFonts w:ascii="Times New Roman" w:hAnsi="Times New Roman"/>
          <w:szCs w:val="24"/>
        </w:rPr>
        <w:t>motion</w:t>
      </w:r>
      <w:proofErr w:type="spellEnd"/>
      <w:r w:rsidRPr="007A35DB">
        <w:rPr>
          <w:rFonts w:ascii="Times New Roman" w:hAnsi="Times New Roman"/>
          <w:szCs w:val="24"/>
        </w:rPr>
        <w:t xml:space="preserve"> sensor, IR sensor, </w:t>
      </w:r>
      <w:proofErr w:type="spellStart"/>
      <w:r w:rsidRPr="007A35DB">
        <w:rPr>
          <w:rFonts w:ascii="Times New Roman" w:hAnsi="Times New Roman"/>
          <w:szCs w:val="24"/>
        </w:rPr>
        <w:t>bluetooth</w:t>
      </w:r>
      <w:proofErr w:type="spellEnd"/>
      <w:r w:rsidRPr="007A35DB">
        <w:rPr>
          <w:rFonts w:ascii="Times New Roman" w:hAnsi="Times New Roman"/>
          <w:szCs w:val="24"/>
        </w:rPr>
        <w:t xml:space="preserve"> modüle, </w:t>
      </w:r>
      <w:proofErr w:type="spellStart"/>
      <w:r w:rsidRPr="007A35DB">
        <w:rPr>
          <w:rFonts w:ascii="Times New Roman" w:hAnsi="Times New Roman"/>
          <w:szCs w:val="24"/>
        </w:rPr>
        <w:t>microcontroller</w:t>
      </w:r>
      <w:proofErr w:type="spellEnd"/>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w:t>
      </w:r>
      <w:r w:rsidR="00126F46" w:rsidRPr="007A35DB">
        <w:rPr>
          <w:rFonts w:ascii="Times New Roman" w:hAnsi="Times New Roman"/>
          <w:szCs w:val="24"/>
        </w:rPr>
        <w:t>DC motor</w:t>
      </w:r>
      <w:r w:rsidRPr="007A35DB">
        <w:rPr>
          <w:rFonts w:ascii="Times New Roman" w:hAnsi="Times New Roman"/>
          <w:szCs w:val="24"/>
        </w:rPr>
        <w:t xml:space="preserve"> </w:t>
      </w:r>
      <w:proofErr w:type="spellStart"/>
      <w:r w:rsidRPr="007A35DB">
        <w:rPr>
          <w:rFonts w:ascii="Times New Roman" w:hAnsi="Times New Roman"/>
          <w:szCs w:val="24"/>
        </w:rPr>
        <w:t>and</w:t>
      </w:r>
      <w:proofErr w:type="spellEnd"/>
      <w:r w:rsidRPr="007A35DB">
        <w:rPr>
          <w:rFonts w:ascii="Times New Roman" w:hAnsi="Times New Roman"/>
          <w:szCs w:val="24"/>
        </w:rPr>
        <w:t xml:space="preserve"> fan </w:t>
      </w:r>
      <w:proofErr w:type="spellStart"/>
      <w:r w:rsidRPr="007A35DB">
        <w:rPr>
          <w:rFonts w:ascii="Times New Roman" w:hAnsi="Times New Roman"/>
          <w:szCs w:val="24"/>
        </w:rPr>
        <w:t>components</w:t>
      </w:r>
      <w:proofErr w:type="spellEnd"/>
      <w:r w:rsidRPr="007A35DB">
        <w:rPr>
          <w:rFonts w:ascii="Times New Roman" w:hAnsi="Times New Roman"/>
          <w:szCs w:val="24"/>
        </w:rPr>
        <w:t>.</w:t>
      </w:r>
    </w:p>
    <w:p w14:paraId="1C24B61E" w14:textId="77777777" w:rsidR="001B433C" w:rsidRPr="007A35DB" w:rsidRDefault="001B433C" w:rsidP="001B433C">
      <w:pPr>
        <w:pStyle w:val="TezMetni"/>
        <w:spacing w:after="0"/>
        <w:rPr>
          <w:rFonts w:ascii="Times New Roman" w:hAnsi="Times New Roman"/>
          <w:szCs w:val="24"/>
        </w:rPr>
      </w:pPr>
      <w:proofErr w:type="spellStart"/>
      <w:r w:rsidRPr="007A35DB">
        <w:rPr>
          <w:rFonts w:ascii="Times New Roman" w:hAnsi="Times New Roman"/>
          <w:szCs w:val="24"/>
        </w:rPr>
        <w:t>Completed</w:t>
      </w:r>
      <w:proofErr w:type="spellEnd"/>
      <w:r w:rsidRPr="007A35DB">
        <w:rPr>
          <w:rFonts w:ascii="Times New Roman" w:hAnsi="Times New Roman"/>
          <w:szCs w:val="24"/>
        </w:rPr>
        <w:t xml:space="preserve"> robot; </w:t>
      </w:r>
      <w:proofErr w:type="spellStart"/>
      <w:r w:rsidRPr="007A35DB">
        <w:rPr>
          <w:rFonts w:ascii="Times New Roman" w:hAnsi="Times New Roman"/>
          <w:szCs w:val="24"/>
        </w:rPr>
        <w:t>with</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obstacle</w:t>
      </w:r>
      <w:proofErr w:type="spellEnd"/>
      <w:r w:rsidRPr="007A35DB">
        <w:rPr>
          <w:rFonts w:ascii="Times New Roman" w:hAnsi="Times New Roman"/>
          <w:szCs w:val="24"/>
        </w:rPr>
        <w:t xml:space="preserve"> </w:t>
      </w:r>
      <w:proofErr w:type="spellStart"/>
      <w:r w:rsidRPr="007A35DB">
        <w:rPr>
          <w:rFonts w:ascii="Times New Roman" w:hAnsi="Times New Roman"/>
          <w:szCs w:val="24"/>
        </w:rPr>
        <w:t>detection</w:t>
      </w:r>
      <w:proofErr w:type="spellEnd"/>
      <w:r w:rsidRPr="007A35DB">
        <w:rPr>
          <w:rFonts w:ascii="Times New Roman" w:hAnsi="Times New Roman"/>
          <w:szCs w:val="24"/>
        </w:rPr>
        <w:t xml:space="preserve"> </w:t>
      </w:r>
      <w:proofErr w:type="spellStart"/>
      <w:r w:rsidRPr="007A35DB">
        <w:rPr>
          <w:rFonts w:ascii="Times New Roman" w:hAnsi="Times New Roman"/>
          <w:szCs w:val="24"/>
        </w:rPr>
        <w:t>algorithm</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floor</w:t>
      </w:r>
      <w:proofErr w:type="spellEnd"/>
      <w:r w:rsidRPr="007A35DB">
        <w:rPr>
          <w:rFonts w:ascii="Times New Roman" w:hAnsi="Times New Roman"/>
          <w:szCs w:val="24"/>
        </w:rPr>
        <w:t xml:space="preserve"> </w:t>
      </w:r>
      <w:proofErr w:type="spellStart"/>
      <w:r w:rsidRPr="007A35DB">
        <w:rPr>
          <w:rFonts w:ascii="Times New Roman" w:hAnsi="Times New Roman"/>
          <w:szCs w:val="24"/>
        </w:rPr>
        <w:t>sweeping</w:t>
      </w:r>
      <w:proofErr w:type="spellEnd"/>
      <w:r w:rsidRPr="007A35DB">
        <w:rPr>
          <w:rFonts w:ascii="Times New Roman" w:hAnsi="Times New Roman"/>
          <w:szCs w:val="24"/>
        </w:rPr>
        <w:t xml:space="preserve"> </w:t>
      </w:r>
      <w:proofErr w:type="spellStart"/>
      <w:r w:rsidRPr="007A35DB">
        <w:rPr>
          <w:rFonts w:ascii="Times New Roman" w:hAnsi="Times New Roman"/>
          <w:szCs w:val="24"/>
        </w:rPr>
        <w:t>operation</w:t>
      </w:r>
      <w:proofErr w:type="spellEnd"/>
      <w:r w:rsidRPr="007A35DB">
        <w:rPr>
          <w:rFonts w:ascii="Times New Roman" w:hAnsi="Times New Roman"/>
          <w:szCs w:val="24"/>
        </w:rPr>
        <w:t xml:space="preserve"> </w:t>
      </w:r>
      <w:proofErr w:type="spellStart"/>
      <w:r w:rsidRPr="007A35DB">
        <w:rPr>
          <w:rFonts w:ascii="Times New Roman" w:hAnsi="Times New Roman"/>
          <w:szCs w:val="24"/>
        </w:rPr>
        <w:t>starts</w:t>
      </w:r>
      <w:proofErr w:type="spellEnd"/>
      <w:r w:rsidRPr="007A35DB">
        <w:rPr>
          <w:rFonts w:ascii="Times New Roman" w:hAnsi="Times New Roman"/>
          <w:szCs w:val="24"/>
        </w:rPr>
        <w:t xml:space="preserve"> </w:t>
      </w:r>
      <w:proofErr w:type="spellStart"/>
      <w:r w:rsidRPr="007A35DB">
        <w:rPr>
          <w:rFonts w:ascii="Times New Roman" w:hAnsi="Times New Roman"/>
          <w:szCs w:val="24"/>
        </w:rPr>
        <w:t>without</w:t>
      </w:r>
      <w:proofErr w:type="spellEnd"/>
      <w:r w:rsidRPr="007A35DB">
        <w:rPr>
          <w:rFonts w:ascii="Times New Roman" w:hAnsi="Times New Roman"/>
          <w:szCs w:val="24"/>
        </w:rPr>
        <w:t xml:space="preserve"> </w:t>
      </w:r>
      <w:proofErr w:type="spellStart"/>
      <w:r w:rsidRPr="007A35DB">
        <w:rPr>
          <w:rFonts w:ascii="Times New Roman" w:hAnsi="Times New Roman"/>
          <w:szCs w:val="24"/>
        </w:rPr>
        <w:t>getting</w:t>
      </w:r>
      <w:proofErr w:type="spellEnd"/>
      <w:r w:rsidRPr="007A35DB">
        <w:rPr>
          <w:rFonts w:ascii="Times New Roman" w:hAnsi="Times New Roman"/>
          <w:szCs w:val="24"/>
        </w:rPr>
        <w:t xml:space="preserve"> </w:t>
      </w:r>
      <w:proofErr w:type="spellStart"/>
      <w:r w:rsidRPr="007A35DB">
        <w:rPr>
          <w:rFonts w:ascii="Times New Roman" w:hAnsi="Times New Roman"/>
          <w:szCs w:val="24"/>
        </w:rPr>
        <w:t>stuck</w:t>
      </w:r>
      <w:proofErr w:type="spellEnd"/>
      <w:r w:rsidRPr="007A35DB">
        <w:rPr>
          <w:rFonts w:ascii="Times New Roman" w:hAnsi="Times New Roman"/>
          <w:szCs w:val="24"/>
        </w:rPr>
        <w:t xml:space="preserve"> in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obstacles</w:t>
      </w:r>
      <w:proofErr w:type="spellEnd"/>
      <w:r w:rsidRPr="007A35DB">
        <w:rPr>
          <w:rFonts w:ascii="Times New Roman" w:hAnsi="Times New Roman"/>
          <w:szCs w:val="24"/>
        </w:rPr>
        <w:t xml:space="preserve">. </w:t>
      </w:r>
      <w:proofErr w:type="spellStart"/>
      <w:r w:rsidRPr="007A35DB">
        <w:rPr>
          <w:rFonts w:ascii="Times New Roman" w:hAnsi="Times New Roman"/>
          <w:szCs w:val="24"/>
        </w:rPr>
        <w:t>Dust</w:t>
      </w:r>
      <w:proofErr w:type="spellEnd"/>
      <w:r w:rsidRPr="007A35DB">
        <w:rPr>
          <w:rFonts w:ascii="Times New Roman" w:hAnsi="Times New Roman"/>
          <w:szCs w:val="24"/>
        </w:rPr>
        <w:t xml:space="preserve"> ad </w:t>
      </w:r>
      <w:proofErr w:type="spellStart"/>
      <w:r w:rsidRPr="007A35DB">
        <w:rPr>
          <w:rFonts w:ascii="Times New Roman" w:hAnsi="Times New Roman"/>
          <w:szCs w:val="24"/>
        </w:rPr>
        <w:t>particles</w:t>
      </w:r>
      <w:proofErr w:type="spellEnd"/>
      <w:r w:rsidRPr="007A35DB">
        <w:rPr>
          <w:rFonts w:ascii="Times New Roman" w:hAnsi="Times New Roman"/>
          <w:szCs w:val="24"/>
        </w:rPr>
        <w:t xml:space="preserve"> </w:t>
      </w:r>
      <w:proofErr w:type="spellStart"/>
      <w:r w:rsidRPr="007A35DB">
        <w:rPr>
          <w:rFonts w:ascii="Times New Roman" w:hAnsi="Times New Roman"/>
          <w:szCs w:val="24"/>
        </w:rPr>
        <w:t>that</w:t>
      </w:r>
      <w:proofErr w:type="spellEnd"/>
      <w:r w:rsidRPr="007A35DB">
        <w:rPr>
          <w:rFonts w:ascii="Times New Roman" w:hAnsi="Times New Roman"/>
          <w:szCs w:val="24"/>
        </w:rPr>
        <w:t xml:space="preserve"> </w:t>
      </w:r>
      <w:proofErr w:type="spellStart"/>
      <w:r w:rsidRPr="007A35DB">
        <w:rPr>
          <w:rFonts w:ascii="Times New Roman" w:hAnsi="Times New Roman"/>
          <w:szCs w:val="24"/>
        </w:rPr>
        <w:t>are</w:t>
      </w:r>
      <w:proofErr w:type="spellEnd"/>
      <w:r w:rsidRPr="007A35DB">
        <w:rPr>
          <w:rFonts w:ascii="Times New Roman" w:hAnsi="Times New Roman"/>
          <w:szCs w:val="24"/>
        </w:rPr>
        <w:t xml:space="preserve"> </w:t>
      </w:r>
      <w:proofErr w:type="spellStart"/>
      <w:r w:rsidRPr="007A35DB">
        <w:rPr>
          <w:rFonts w:ascii="Times New Roman" w:hAnsi="Times New Roman"/>
          <w:szCs w:val="24"/>
        </w:rPr>
        <w:t>swept</w:t>
      </w:r>
      <w:proofErr w:type="spellEnd"/>
      <w:r w:rsidRPr="007A35DB">
        <w:rPr>
          <w:rFonts w:ascii="Times New Roman" w:hAnsi="Times New Roman"/>
          <w:szCs w:val="24"/>
        </w:rPr>
        <w:t xml:space="preserve"> </w:t>
      </w:r>
      <w:proofErr w:type="spellStart"/>
      <w:r w:rsidRPr="007A35DB">
        <w:rPr>
          <w:rFonts w:ascii="Times New Roman" w:hAnsi="Times New Roman"/>
          <w:szCs w:val="24"/>
        </w:rPr>
        <w:t>away</w:t>
      </w:r>
      <w:proofErr w:type="spellEnd"/>
      <w:r w:rsidRPr="007A35DB">
        <w:rPr>
          <w:rFonts w:ascii="Times New Roman" w:hAnsi="Times New Roman"/>
          <w:szCs w:val="24"/>
        </w:rPr>
        <w:t xml:space="preserve"> </w:t>
      </w:r>
      <w:proofErr w:type="spellStart"/>
      <w:r w:rsidRPr="007A35DB">
        <w:rPr>
          <w:rFonts w:ascii="Times New Roman" w:hAnsi="Times New Roman"/>
          <w:szCs w:val="24"/>
        </w:rPr>
        <w:t>fill</w:t>
      </w:r>
      <w:proofErr w:type="spellEnd"/>
      <w:r w:rsidRPr="007A35DB">
        <w:rPr>
          <w:rFonts w:ascii="Times New Roman" w:hAnsi="Times New Roman"/>
          <w:szCs w:val="24"/>
        </w:rPr>
        <w:t xml:space="preserve"> </w:t>
      </w:r>
      <w:proofErr w:type="spellStart"/>
      <w:r w:rsidRPr="007A35DB">
        <w:rPr>
          <w:rFonts w:ascii="Times New Roman" w:hAnsi="Times New Roman"/>
          <w:szCs w:val="24"/>
        </w:rPr>
        <w:t>the</w:t>
      </w:r>
      <w:proofErr w:type="spellEnd"/>
      <w:r w:rsidRPr="007A35DB">
        <w:rPr>
          <w:rFonts w:ascii="Times New Roman" w:hAnsi="Times New Roman"/>
          <w:szCs w:val="24"/>
        </w:rPr>
        <w:t xml:space="preserve"> </w:t>
      </w:r>
      <w:proofErr w:type="spellStart"/>
      <w:r w:rsidRPr="007A35DB">
        <w:rPr>
          <w:rFonts w:ascii="Times New Roman" w:hAnsi="Times New Roman"/>
          <w:szCs w:val="24"/>
        </w:rPr>
        <w:t>plastic</w:t>
      </w:r>
      <w:proofErr w:type="spellEnd"/>
      <w:r w:rsidRPr="007A35DB">
        <w:rPr>
          <w:rFonts w:ascii="Times New Roman" w:hAnsi="Times New Roman"/>
          <w:szCs w:val="24"/>
        </w:rPr>
        <w:t xml:space="preserve"> </w:t>
      </w:r>
      <w:proofErr w:type="spellStart"/>
      <w:r w:rsidRPr="007A35DB">
        <w:rPr>
          <w:rFonts w:ascii="Times New Roman" w:hAnsi="Times New Roman"/>
          <w:szCs w:val="24"/>
        </w:rPr>
        <w:t>chamber</w:t>
      </w:r>
      <w:proofErr w:type="spellEnd"/>
      <w:r w:rsidRPr="007A35DB">
        <w:rPr>
          <w:rFonts w:ascii="Times New Roman" w:hAnsi="Times New Roman"/>
          <w:szCs w:val="24"/>
        </w:rPr>
        <w:t>.</w:t>
      </w:r>
    </w:p>
    <w:p w14:paraId="476B6AC0" w14:textId="77777777" w:rsidR="001B433C" w:rsidRPr="007A35DB" w:rsidRDefault="001B433C" w:rsidP="001B433C">
      <w:pPr>
        <w:pStyle w:val="TezMetni"/>
        <w:spacing w:after="0"/>
        <w:jc w:val="center"/>
        <w:rPr>
          <w:rFonts w:ascii="Times New Roman" w:hAnsi="Times New Roman"/>
          <w:b/>
          <w:bCs/>
          <w:sz w:val="28"/>
          <w:szCs w:val="28"/>
        </w:rPr>
      </w:pPr>
    </w:p>
    <w:p w14:paraId="7EEB1705" w14:textId="77777777" w:rsidR="001B433C" w:rsidRPr="007A35DB" w:rsidRDefault="001B433C" w:rsidP="001B433C">
      <w:pPr>
        <w:pStyle w:val="TezMetni"/>
        <w:spacing w:after="0"/>
        <w:jc w:val="center"/>
        <w:rPr>
          <w:rFonts w:ascii="Times New Roman" w:hAnsi="Times New Roman"/>
          <w:b/>
          <w:bCs/>
          <w:sz w:val="28"/>
          <w:szCs w:val="28"/>
        </w:rPr>
      </w:pPr>
    </w:p>
    <w:p w14:paraId="4D989453" w14:textId="77777777" w:rsidR="007A35DB" w:rsidRPr="007A35DB" w:rsidRDefault="007A35DB">
      <w:pPr>
        <w:rPr>
          <w:rFonts w:ascii="Times New Roman" w:hAnsi="Times New Roman" w:cs="Times New Roman"/>
        </w:rPr>
      </w:pPr>
    </w:p>
    <w:p w14:paraId="319662F7" w14:textId="77777777" w:rsidR="007A35DB" w:rsidRPr="007A35DB" w:rsidRDefault="007A35DB">
      <w:pPr>
        <w:rPr>
          <w:rFonts w:ascii="Times New Roman" w:hAnsi="Times New Roman" w:cs="Times New Roman"/>
        </w:rPr>
      </w:pPr>
    </w:p>
    <w:p w14:paraId="747584FD" w14:textId="77777777" w:rsidR="007A35DB" w:rsidRPr="007A35DB" w:rsidRDefault="007A35DB">
      <w:pPr>
        <w:rPr>
          <w:rFonts w:ascii="Times New Roman" w:hAnsi="Times New Roman" w:cs="Times New Roman"/>
        </w:rPr>
      </w:pPr>
    </w:p>
    <w:p w14:paraId="5C42D831" w14:textId="77777777" w:rsidR="004E422C" w:rsidRDefault="004E422C">
      <w:pPr>
        <w:rPr>
          <w:rFonts w:ascii="Times New Roman" w:hAnsi="Times New Roman" w:cs="Times New Roman"/>
          <w:b/>
          <w:bCs/>
          <w:sz w:val="24"/>
          <w:szCs w:val="24"/>
        </w:rPr>
      </w:pPr>
    </w:p>
    <w:p w14:paraId="653B8D26" w14:textId="77777777" w:rsidR="004E422C" w:rsidRDefault="004E422C">
      <w:pPr>
        <w:rPr>
          <w:rFonts w:ascii="Times New Roman" w:hAnsi="Times New Roman" w:cs="Times New Roman"/>
          <w:b/>
          <w:bCs/>
          <w:sz w:val="24"/>
          <w:szCs w:val="24"/>
        </w:rPr>
      </w:pPr>
    </w:p>
    <w:p w14:paraId="5C13296D" w14:textId="77777777" w:rsidR="004E422C" w:rsidRDefault="004E422C">
      <w:pPr>
        <w:rPr>
          <w:rFonts w:ascii="Times New Roman" w:hAnsi="Times New Roman" w:cs="Times New Roman"/>
          <w:b/>
          <w:bCs/>
          <w:sz w:val="24"/>
          <w:szCs w:val="24"/>
        </w:rPr>
      </w:pPr>
    </w:p>
    <w:p w14:paraId="50E23FC8" w14:textId="77777777" w:rsidR="004E422C" w:rsidRDefault="004E422C">
      <w:pPr>
        <w:rPr>
          <w:rFonts w:ascii="Times New Roman" w:hAnsi="Times New Roman" w:cs="Times New Roman"/>
          <w:b/>
          <w:bCs/>
          <w:sz w:val="24"/>
          <w:szCs w:val="24"/>
        </w:rPr>
      </w:pPr>
    </w:p>
    <w:p w14:paraId="60FAAF8E" w14:textId="77777777" w:rsidR="004E422C" w:rsidRDefault="004E422C">
      <w:pPr>
        <w:rPr>
          <w:rFonts w:ascii="Times New Roman" w:hAnsi="Times New Roman" w:cs="Times New Roman"/>
          <w:b/>
          <w:bCs/>
          <w:sz w:val="24"/>
          <w:szCs w:val="24"/>
        </w:rPr>
      </w:pPr>
    </w:p>
    <w:p w14:paraId="542140B8" w14:textId="77777777" w:rsidR="004E422C" w:rsidRDefault="004E422C">
      <w:pPr>
        <w:rPr>
          <w:rFonts w:ascii="Times New Roman" w:hAnsi="Times New Roman" w:cs="Times New Roman"/>
          <w:b/>
          <w:bCs/>
          <w:sz w:val="24"/>
          <w:szCs w:val="24"/>
        </w:rPr>
      </w:pPr>
    </w:p>
    <w:p w14:paraId="56F0FC70" w14:textId="77777777" w:rsidR="004E422C" w:rsidRDefault="004E422C">
      <w:pPr>
        <w:rPr>
          <w:rFonts w:ascii="Times New Roman" w:hAnsi="Times New Roman" w:cs="Times New Roman"/>
          <w:b/>
          <w:bCs/>
          <w:sz w:val="24"/>
          <w:szCs w:val="24"/>
        </w:rPr>
      </w:pPr>
    </w:p>
    <w:p w14:paraId="0EAE0623" w14:textId="77777777" w:rsidR="004E422C" w:rsidRDefault="004E422C">
      <w:pPr>
        <w:rPr>
          <w:rFonts w:ascii="Times New Roman" w:hAnsi="Times New Roman" w:cs="Times New Roman"/>
          <w:b/>
          <w:bCs/>
          <w:sz w:val="24"/>
          <w:szCs w:val="24"/>
        </w:rPr>
      </w:pPr>
    </w:p>
    <w:p w14:paraId="2404CB50" w14:textId="30FBFCEF" w:rsidR="007146DD" w:rsidRPr="00D57735" w:rsidRDefault="00D57735">
      <w:pPr>
        <w:rPr>
          <w:b/>
          <w:bCs/>
          <w:sz w:val="24"/>
          <w:szCs w:val="24"/>
        </w:rPr>
      </w:pPr>
      <w:r w:rsidRPr="00D57735">
        <w:rPr>
          <w:rFonts w:ascii="Times New Roman" w:hAnsi="Times New Roman" w:cs="Times New Roman"/>
          <w:b/>
          <w:bCs/>
          <w:sz w:val="24"/>
          <w:szCs w:val="24"/>
        </w:rPr>
        <w:t>KEYWORDS</w:t>
      </w:r>
      <w:r w:rsidR="007A35DB" w:rsidRPr="00D57735">
        <w:rPr>
          <w:rFonts w:ascii="Times New Roman" w:hAnsi="Times New Roman" w:cs="Times New Roman"/>
          <w:b/>
          <w:bCs/>
          <w:sz w:val="24"/>
          <w:szCs w:val="24"/>
        </w:rPr>
        <w:t xml:space="preserve">: </w:t>
      </w:r>
      <w:proofErr w:type="spellStart"/>
      <w:r w:rsidR="007A35DB" w:rsidRPr="00D57735">
        <w:rPr>
          <w:rFonts w:ascii="Times New Roman" w:hAnsi="Times New Roman" w:cs="Times New Roman"/>
          <w:sz w:val="24"/>
          <w:szCs w:val="24"/>
        </w:rPr>
        <w:t>Autonomous</w:t>
      </w:r>
      <w:proofErr w:type="spellEnd"/>
      <w:r w:rsidR="007A35DB" w:rsidRPr="00D57735">
        <w:rPr>
          <w:rFonts w:ascii="Times New Roman" w:hAnsi="Times New Roman" w:cs="Times New Roman"/>
          <w:sz w:val="24"/>
          <w:szCs w:val="24"/>
        </w:rPr>
        <w:t xml:space="preserve"> robot, </w:t>
      </w:r>
      <w:proofErr w:type="spellStart"/>
      <w:r w:rsidR="007A35DB" w:rsidRPr="00D57735">
        <w:rPr>
          <w:rFonts w:ascii="Times New Roman" w:hAnsi="Times New Roman" w:cs="Times New Roman"/>
          <w:sz w:val="24"/>
          <w:szCs w:val="24"/>
        </w:rPr>
        <w:t>remote</w:t>
      </w:r>
      <w:proofErr w:type="spellEnd"/>
      <w:r w:rsidR="007A35DB" w:rsidRPr="00D57735">
        <w:rPr>
          <w:rFonts w:ascii="Times New Roman" w:hAnsi="Times New Roman" w:cs="Times New Roman"/>
          <w:sz w:val="24"/>
          <w:szCs w:val="24"/>
        </w:rPr>
        <w:t xml:space="preserve"> </w:t>
      </w:r>
      <w:proofErr w:type="spellStart"/>
      <w:r w:rsidR="007A35DB" w:rsidRPr="00D57735">
        <w:rPr>
          <w:rFonts w:ascii="Times New Roman" w:hAnsi="Times New Roman" w:cs="Times New Roman"/>
          <w:sz w:val="24"/>
          <w:szCs w:val="24"/>
        </w:rPr>
        <w:t>control</w:t>
      </w:r>
      <w:proofErr w:type="spellEnd"/>
      <w:r w:rsidR="007A35DB" w:rsidRPr="00D57735">
        <w:rPr>
          <w:rFonts w:ascii="Times New Roman" w:hAnsi="Times New Roman" w:cs="Times New Roman"/>
          <w:sz w:val="24"/>
          <w:szCs w:val="24"/>
        </w:rPr>
        <w:t xml:space="preserve"> robot, </w:t>
      </w:r>
      <w:proofErr w:type="spellStart"/>
      <w:r w:rsidR="007A35DB" w:rsidRPr="00D57735">
        <w:rPr>
          <w:rFonts w:ascii="Times New Roman" w:hAnsi="Times New Roman" w:cs="Times New Roman"/>
          <w:sz w:val="24"/>
          <w:szCs w:val="24"/>
        </w:rPr>
        <w:t>vacuum</w:t>
      </w:r>
      <w:proofErr w:type="spellEnd"/>
      <w:r w:rsidR="007A35DB" w:rsidRPr="00D57735">
        <w:rPr>
          <w:rFonts w:ascii="Times New Roman" w:hAnsi="Times New Roman" w:cs="Times New Roman"/>
          <w:sz w:val="24"/>
          <w:szCs w:val="24"/>
        </w:rPr>
        <w:t xml:space="preserve"> </w:t>
      </w:r>
      <w:proofErr w:type="spellStart"/>
      <w:r w:rsidR="007A35DB" w:rsidRPr="00D57735">
        <w:rPr>
          <w:rFonts w:ascii="Times New Roman" w:hAnsi="Times New Roman" w:cs="Times New Roman"/>
          <w:sz w:val="24"/>
          <w:szCs w:val="24"/>
        </w:rPr>
        <w:t>cleaner</w:t>
      </w:r>
      <w:proofErr w:type="spellEnd"/>
      <w:r w:rsidR="007A35DB" w:rsidRPr="00D57735">
        <w:rPr>
          <w:rFonts w:ascii="Times New Roman" w:hAnsi="Times New Roman" w:cs="Times New Roman"/>
          <w:sz w:val="24"/>
          <w:szCs w:val="24"/>
        </w:rPr>
        <w:t xml:space="preserve"> robot</w:t>
      </w:r>
      <w:r w:rsidR="007146DD" w:rsidRPr="00D57735">
        <w:rPr>
          <w:b/>
          <w:bCs/>
          <w:sz w:val="24"/>
          <w:szCs w:val="24"/>
        </w:rPr>
        <w:br w:type="page"/>
      </w:r>
    </w:p>
    <w:p w14:paraId="10891A9B" w14:textId="77777777" w:rsidR="003D4818" w:rsidRDefault="003D4818" w:rsidP="003D4818">
      <w:pPr>
        <w:pStyle w:val="TezMetni"/>
        <w:tabs>
          <w:tab w:val="left" w:pos="426"/>
          <w:tab w:val="left" w:pos="851"/>
          <w:tab w:val="left" w:pos="1276"/>
          <w:tab w:val="left" w:pos="7938"/>
        </w:tabs>
        <w:spacing w:after="120" w:line="480" w:lineRule="auto"/>
        <w:rPr>
          <w:rFonts w:ascii="Times New Roman" w:hAnsi="Times New Roman"/>
          <w:b/>
          <w:sz w:val="28"/>
          <w:szCs w:val="28"/>
        </w:rPr>
      </w:pPr>
    </w:p>
    <w:p w14:paraId="76CE7536" w14:textId="77777777" w:rsidR="003D4818" w:rsidRDefault="003D4818" w:rsidP="003D4818">
      <w:pPr>
        <w:pStyle w:val="TezMetni"/>
        <w:tabs>
          <w:tab w:val="left" w:pos="426"/>
          <w:tab w:val="left" w:pos="851"/>
          <w:tab w:val="left" w:pos="1276"/>
          <w:tab w:val="left" w:pos="7938"/>
        </w:tabs>
        <w:spacing w:after="120" w:line="480" w:lineRule="auto"/>
        <w:rPr>
          <w:rFonts w:ascii="Times New Roman" w:hAnsi="Times New Roman"/>
          <w:b/>
          <w:sz w:val="28"/>
          <w:szCs w:val="28"/>
        </w:rPr>
      </w:pPr>
      <w:r w:rsidRPr="00F069B6">
        <w:rPr>
          <w:rFonts w:ascii="Times New Roman" w:hAnsi="Times New Roman"/>
          <w:b/>
          <w:sz w:val="28"/>
          <w:szCs w:val="28"/>
        </w:rPr>
        <w:t>İÇİNDEKİLER</w:t>
      </w:r>
    </w:p>
    <w:p w14:paraId="69738EB4" w14:textId="0DAFD468" w:rsidR="003D4818" w:rsidRDefault="003D4818" w:rsidP="003D4818">
      <w:pPr>
        <w:pStyle w:val="zelsayfabasligi"/>
        <w:tabs>
          <w:tab w:val="left" w:pos="426"/>
          <w:tab w:val="left" w:pos="851"/>
          <w:tab w:val="left" w:pos="1134"/>
          <w:tab w:val="left" w:pos="1276"/>
          <w:tab w:val="left" w:pos="1701"/>
          <w:tab w:val="left" w:pos="2268"/>
          <w:tab w:val="left" w:pos="7938"/>
        </w:tabs>
        <w:spacing w:after="0" w:line="360" w:lineRule="auto"/>
        <w:rPr>
          <w:rFonts w:ascii="Times New Roman" w:hAnsi="Times New Roman"/>
          <w:bCs/>
          <w:szCs w:val="24"/>
        </w:rPr>
      </w:pPr>
      <w:r>
        <w:rPr>
          <w:rFonts w:ascii="Times New Roman" w:hAnsi="Times New Roman"/>
          <w:bCs/>
          <w:szCs w:val="24"/>
        </w:rPr>
        <w:t>TEŞEKKÜR………………………………………………………………………</w:t>
      </w:r>
      <w:r w:rsidR="00443A8A">
        <w:rPr>
          <w:rFonts w:ascii="Times New Roman" w:hAnsi="Times New Roman"/>
          <w:bCs/>
          <w:szCs w:val="24"/>
        </w:rPr>
        <w:t>...</w:t>
      </w:r>
      <w:r>
        <w:rPr>
          <w:rFonts w:ascii="Times New Roman" w:hAnsi="Times New Roman"/>
          <w:bCs/>
          <w:szCs w:val="24"/>
        </w:rPr>
        <w:t>i</w:t>
      </w:r>
    </w:p>
    <w:p w14:paraId="1136736C" w14:textId="341AB168"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ÖZ</w:t>
      </w:r>
      <w:r>
        <w:rPr>
          <w:rFonts w:ascii="Times New Roman" w:hAnsi="Times New Roman"/>
          <w:bCs/>
          <w:szCs w:val="24"/>
        </w:rPr>
        <w:t>ET</w:t>
      </w:r>
      <w:r w:rsidRPr="00AB43C0">
        <w:rPr>
          <w:rFonts w:ascii="Times New Roman" w:hAnsi="Times New Roman"/>
          <w:bCs/>
          <w:szCs w:val="24"/>
        </w:rPr>
        <w:t>.....</w:t>
      </w:r>
      <w:r>
        <w:rPr>
          <w:rFonts w:ascii="Times New Roman" w:hAnsi="Times New Roman"/>
          <w:bCs/>
          <w:szCs w:val="24"/>
        </w:rPr>
        <w:t>....………………………………………………………………………</w:t>
      </w:r>
      <w:r w:rsidR="00443A8A">
        <w:rPr>
          <w:rFonts w:ascii="Times New Roman" w:hAnsi="Times New Roman"/>
          <w:bCs/>
          <w:szCs w:val="24"/>
        </w:rPr>
        <w:t>…</w:t>
      </w:r>
      <w:r>
        <w:rPr>
          <w:rFonts w:ascii="Times New Roman" w:hAnsi="Times New Roman"/>
          <w:bCs/>
          <w:szCs w:val="24"/>
        </w:rPr>
        <w:t>ii</w:t>
      </w:r>
    </w:p>
    <w:p w14:paraId="70F6BC84" w14:textId="24B56B69"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ABSTRACT ……………………………………………………………</w:t>
      </w:r>
      <w:r>
        <w:rPr>
          <w:rFonts w:ascii="Times New Roman" w:hAnsi="Times New Roman"/>
          <w:bCs/>
          <w:szCs w:val="24"/>
        </w:rPr>
        <w:t>……</w:t>
      </w:r>
      <w:r w:rsidRPr="00AB43C0">
        <w:rPr>
          <w:rFonts w:ascii="Times New Roman" w:hAnsi="Times New Roman"/>
          <w:bCs/>
          <w:szCs w:val="24"/>
        </w:rPr>
        <w:t>....</w:t>
      </w:r>
      <w:r>
        <w:rPr>
          <w:rFonts w:ascii="Times New Roman" w:hAnsi="Times New Roman"/>
          <w:bCs/>
          <w:szCs w:val="24"/>
        </w:rPr>
        <w:t>..</w:t>
      </w:r>
      <w:r w:rsidR="00443A8A">
        <w:rPr>
          <w:rFonts w:ascii="Times New Roman" w:hAnsi="Times New Roman"/>
          <w:bCs/>
          <w:szCs w:val="24"/>
        </w:rPr>
        <w:t>...i</w:t>
      </w:r>
      <w:r>
        <w:rPr>
          <w:rFonts w:ascii="Times New Roman" w:hAnsi="Times New Roman"/>
          <w:bCs/>
          <w:szCs w:val="24"/>
        </w:rPr>
        <w:t>ii</w:t>
      </w:r>
    </w:p>
    <w:p w14:paraId="44AAFC54" w14:textId="6E66E8A0"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İÇİNDEKİLER</w:t>
      </w:r>
      <w:r w:rsidRPr="00AB43C0">
        <w:rPr>
          <w:rFonts w:ascii="Times New Roman" w:hAnsi="Times New Roman"/>
          <w:bCs/>
          <w:szCs w:val="24"/>
        </w:rPr>
        <w:t>……………………………………………………………</w:t>
      </w:r>
      <w:r>
        <w:rPr>
          <w:rFonts w:ascii="Times New Roman" w:hAnsi="Times New Roman"/>
          <w:bCs/>
          <w:szCs w:val="24"/>
        </w:rPr>
        <w:t>…</w:t>
      </w:r>
      <w:r w:rsidR="0097323B">
        <w:rPr>
          <w:rFonts w:ascii="Times New Roman" w:hAnsi="Times New Roman"/>
          <w:bCs/>
          <w:szCs w:val="24"/>
        </w:rPr>
        <w:t>……</w:t>
      </w:r>
      <w:r w:rsidRPr="00AB43C0">
        <w:rPr>
          <w:rFonts w:ascii="Times New Roman" w:hAnsi="Times New Roman"/>
          <w:bCs/>
          <w:szCs w:val="24"/>
        </w:rPr>
        <w:t>i</w:t>
      </w:r>
      <w:r>
        <w:rPr>
          <w:rFonts w:ascii="Times New Roman" w:hAnsi="Times New Roman"/>
          <w:bCs/>
          <w:szCs w:val="24"/>
        </w:rPr>
        <w:t>v</w:t>
      </w:r>
    </w:p>
    <w:p w14:paraId="6E9EFD67" w14:textId="4E12B528"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ÖNSÖZ…………………………………………………………………………....</w:t>
      </w:r>
      <w:r w:rsidR="00443A8A">
        <w:rPr>
          <w:rFonts w:ascii="Times New Roman" w:hAnsi="Times New Roman"/>
          <w:bCs/>
          <w:szCs w:val="24"/>
        </w:rPr>
        <w:t>...</w:t>
      </w:r>
      <w:r>
        <w:rPr>
          <w:rFonts w:ascii="Times New Roman" w:hAnsi="Times New Roman"/>
          <w:bCs/>
          <w:szCs w:val="24"/>
        </w:rPr>
        <w:t>v</w:t>
      </w:r>
    </w:p>
    <w:p w14:paraId="646C3EEB" w14:textId="69C638B9"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TABLOLAR LİSTESİ</w:t>
      </w:r>
      <w:r w:rsidRPr="00AB43C0">
        <w:rPr>
          <w:rFonts w:ascii="Times New Roman" w:hAnsi="Times New Roman"/>
          <w:bCs/>
          <w:szCs w:val="24"/>
        </w:rPr>
        <w:t>………………………………………………………</w:t>
      </w:r>
      <w:r w:rsidR="0097323B" w:rsidRPr="00AB43C0">
        <w:rPr>
          <w:rFonts w:ascii="Times New Roman" w:hAnsi="Times New Roman"/>
          <w:bCs/>
          <w:szCs w:val="24"/>
        </w:rPr>
        <w:t>…</w:t>
      </w:r>
      <w:r w:rsidR="0097323B">
        <w:rPr>
          <w:rFonts w:ascii="Times New Roman" w:hAnsi="Times New Roman"/>
          <w:bCs/>
          <w:szCs w:val="24"/>
        </w:rPr>
        <w:t>…</w:t>
      </w:r>
      <w:r w:rsidRPr="00AB43C0">
        <w:rPr>
          <w:rFonts w:ascii="Times New Roman" w:hAnsi="Times New Roman"/>
          <w:bCs/>
          <w:szCs w:val="24"/>
        </w:rPr>
        <w:t>v</w:t>
      </w:r>
      <w:r>
        <w:rPr>
          <w:rFonts w:ascii="Times New Roman" w:hAnsi="Times New Roman"/>
          <w:bCs/>
          <w:szCs w:val="24"/>
        </w:rPr>
        <w:t>i</w:t>
      </w:r>
    </w:p>
    <w:p w14:paraId="27B6A9CB" w14:textId="7969188F"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 xml:space="preserve">ŞEKİLLER </w:t>
      </w:r>
      <w:r>
        <w:rPr>
          <w:rFonts w:ascii="Times New Roman" w:hAnsi="Times New Roman"/>
          <w:bCs/>
          <w:szCs w:val="24"/>
        </w:rPr>
        <w:t>LİSTESİ…………………………………………………………….</w:t>
      </w:r>
      <w:r w:rsidR="00165B25">
        <w:rPr>
          <w:rFonts w:ascii="Times New Roman" w:hAnsi="Times New Roman"/>
          <w:bCs/>
          <w:szCs w:val="24"/>
        </w:rPr>
        <w:t xml:space="preserve"> </w:t>
      </w:r>
      <w:proofErr w:type="gramStart"/>
      <w:r>
        <w:rPr>
          <w:rFonts w:ascii="Times New Roman" w:hAnsi="Times New Roman"/>
          <w:bCs/>
          <w:szCs w:val="24"/>
        </w:rPr>
        <w:t>vii</w:t>
      </w:r>
      <w:proofErr w:type="gramEnd"/>
    </w:p>
    <w:p w14:paraId="259CA438" w14:textId="022C5297"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 xml:space="preserve">SİMGELER VE KISALTMALAR </w:t>
      </w:r>
      <w:r>
        <w:rPr>
          <w:rFonts w:ascii="Times New Roman" w:hAnsi="Times New Roman"/>
          <w:bCs/>
          <w:szCs w:val="24"/>
        </w:rPr>
        <w:t>L</w:t>
      </w:r>
      <w:r w:rsidRPr="00AB43C0">
        <w:rPr>
          <w:rFonts w:ascii="Times New Roman" w:hAnsi="Times New Roman"/>
          <w:bCs/>
          <w:szCs w:val="24"/>
        </w:rPr>
        <w:t>İSTESİ………………………………</w:t>
      </w:r>
      <w:r w:rsidR="00443A8A">
        <w:rPr>
          <w:rFonts w:ascii="Times New Roman" w:hAnsi="Times New Roman"/>
          <w:bCs/>
          <w:szCs w:val="24"/>
        </w:rPr>
        <w:t>….</w:t>
      </w:r>
      <w:r w:rsidR="00165B25">
        <w:rPr>
          <w:rFonts w:ascii="Times New Roman" w:hAnsi="Times New Roman"/>
          <w:bCs/>
          <w:szCs w:val="24"/>
        </w:rPr>
        <w:t xml:space="preserve"> </w:t>
      </w:r>
      <w:proofErr w:type="gramStart"/>
      <w:r w:rsidRPr="00AB43C0">
        <w:rPr>
          <w:rFonts w:ascii="Times New Roman" w:hAnsi="Times New Roman"/>
          <w:bCs/>
          <w:szCs w:val="24"/>
        </w:rPr>
        <w:t>v</w:t>
      </w:r>
      <w:r>
        <w:rPr>
          <w:rFonts w:ascii="Times New Roman" w:hAnsi="Times New Roman"/>
          <w:bCs/>
          <w:szCs w:val="24"/>
        </w:rPr>
        <w:t>iii</w:t>
      </w:r>
      <w:proofErr w:type="gramEnd"/>
    </w:p>
    <w:p w14:paraId="0554B929" w14:textId="34D84853" w:rsidR="003D4818" w:rsidRPr="004552BD"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sidRPr="00AB43C0">
        <w:rPr>
          <w:rFonts w:ascii="Times New Roman" w:hAnsi="Times New Roman"/>
          <w:szCs w:val="24"/>
        </w:rPr>
        <w:t>1</w:t>
      </w:r>
      <w:r>
        <w:rPr>
          <w:rFonts w:ascii="Times New Roman" w:hAnsi="Times New Roman"/>
          <w:szCs w:val="24"/>
        </w:rPr>
        <w:t>.</w:t>
      </w:r>
      <w:r w:rsidRPr="00AB43C0">
        <w:rPr>
          <w:rFonts w:ascii="Times New Roman" w:hAnsi="Times New Roman"/>
          <w:szCs w:val="24"/>
        </w:rPr>
        <w:t xml:space="preserve"> </w:t>
      </w:r>
      <w:proofErr w:type="gramStart"/>
      <w:r w:rsidR="00A729E1" w:rsidRPr="00AB43C0">
        <w:rPr>
          <w:rFonts w:ascii="Times New Roman" w:hAnsi="Times New Roman"/>
          <w:szCs w:val="24"/>
        </w:rPr>
        <w:t>GİRİŞ.</w:t>
      </w:r>
      <w:r w:rsidRPr="00AB43C0">
        <w:rPr>
          <w:rFonts w:ascii="Times New Roman" w:hAnsi="Times New Roman"/>
          <w:szCs w:val="24"/>
        </w:rPr>
        <w:t>…</w:t>
      </w:r>
      <w:proofErr w:type="gramEnd"/>
      <w:r w:rsidRPr="00AB43C0">
        <w:rPr>
          <w:rFonts w:ascii="Times New Roman" w:hAnsi="Times New Roman"/>
          <w:szCs w:val="24"/>
        </w:rPr>
        <w:t>……………………</w:t>
      </w:r>
      <w:r>
        <w:rPr>
          <w:rFonts w:ascii="Times New Roman" w:hAnsi="Times New Roman"/>
          <w:szCs w:val="24"/>
        </w:rPr>
        <w:t>……</w:t>
      </w:r>
      <w:r w:rsidRPr="00AB43C0">
        <w:rPr>
          <w:rFonts w:ascii="Times New Roman" w:hAnsi="Times New Roman"/>
          <w:szCs w:val="24"/>
        </w:rPr>
        <w:t>……………………………………………</w:t>
      </w:r>
      <w:r>
        <w:rPr>
          <w:rFonts w:ascii="Times New Roman" w:hAnsi="Times New Roman"/>
          <w:szCs w:val="24"/>
        </w:rPr>
        <w:t>.</w:t>
      </w:r>
      <w:r w:rsidR="00443A8A">
        <w:rPr>
          <w:rFonts w:ascii="Times New Roman" w:hAnsi="Times New Roman"/>
          <w:szCs w:val="24"/>
        </w:rPr>
        <w:t>...</w:t>
      </w:r>
      <w:r w:rsidRPr="00AB43C0">
        <w:rPr>
          <w:rFonts w:ascii="Times New Roman" w:hAnsi="Times New Roman"/>
          <w:szCs w:val="24"/>
        </w:rPr>
        <w:t>1</w:t>
      </w:r>
    </w:p>
    <w:p w14:paraId="1E5011F1" w14:textId="6723EEAD"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1</w:t>
      </w:r>
      <w:r w:rsidRPr="00AB43C0">
        <w:rPr>
          <w:rFonts w:ascii="Times New Roman" w:hAnsi="Times New Roman"/>
          <w:bCs/>
          <w:szCs w:val="24"/>
        </w:rPr>
        <w:t>.1</w:t>
      </w:r>
      <w:r>
        <w:rPr>
          <w:rFonts w:ascii="Times New Roman" w:hAnsi="Times New Roman"/>
          <w:bCs/>
          <w:szCs w:val="24"/>
        </w:rPr>
        <w:t xml:space="preserve">.Literatür </w:t>
      </w:r>
      <w:r w:rsidR="00CA5452">
        <w:rPr>
          <w:rFonts w:ascii="Times New Roman" w:hAnsi="Times New Roman"/>
          <w:bCs/>
          <w:szCs w:val="24"/>
        </w:rPr>
        <w:t>Araştırması</w:t>
      </w:r>
      <w:r w:rsidRPr="00AB43C0">
        <w:rPr>
          <w:rFonts w:ascii="Times New Roman" w:hAnsi="Times New Roman"/>
          <w:bCs/>
          <w:szCs w:val="24"/>
        </w:rPr>
        <w:t>……………</w:t>
      </w:r>
      <w:r w:rsidR="00CA5452" w:rsidRPr="00AB43C0">
        <w:rPr>
          <w:rFonts w:ascii="Times New Roman" w:hAnsi="Times New Roman"/>
          <w:bCs/>
          <w:szCs w:val="24"/>
        </w:rPr>
        <w:t>……</w:t>
      </w:r>
      <w:r>
        <w:rPr>
          <w:rFonts w:ascii="Times New Roman" w:hAnsi="Times New Roman"/>
          <w:bCs/>
          <w:szCs w:val="24"/>
        </w:rPr>
        <w:t>…………</w:t>
      </w:r>
      <w:r w:rsidR="00CA5452">
        <w:rPr>
          <w:rFonts w:ascii="Times New Roman" w:hAnsi="Times New Roman"/>
          <w:bCs/>
          <w:szCs w:val="24"/>
        </w:rPr>
        <w:t>...</w:t>
      </w:r>
      <w:r>
        <w:rPr>
          <w:rFonts w:ascii="Times New Roman" w:hAnsi="Times New Roman"/>
          <w:bCs/>
          <w:szCs w:val="24"/>
        </w:rPr>
        <w:t>………</w:t>
      </w:r>
      <w:r w:rsidR="00CA5452">
        <w:rPr>
          <w:rFonts w:ascii="Times New Roman" w:hAnsi="Times New Roman"/>
          <w:bCs/>
          <w:szCs w:val="24"/>
        </w:rPr>
        <w:t>………………</w:t>
      </w:r>
      <w:r>
        <w:rPr>
          <w:rFonts w:ascii="Times New Roman" w:hAnsi="Times New Roman"/>
          <w:bCs/>
          <w:szCs w:val="24"/>
        </w:rPr>
        <w:t>2</w:t>
      </w:r>
    </w:p>
    <w:p w14:paraId="00CD1F4D" w14:textId="7641C34C"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2.</w:t>
      </w:r>
      <w:r w:rsidR="00A729E1">
        <w:rPr>
          <w:rFonts w:ascii="Times New Roman" w:hAnsi="Times New Roman"/>
          <w:szCs w:val="24"/>
        </w:rPr>
        <w:t xml:space="preserve"> </w:t>
      </w:r>
      <w:r w:rsidR="00CA5452">
        <w:rPr>
          <w:rFonts w:ascii="Times New Roman" w:hAnsi="Times New Roman"/>
          <w:szCs w:val="24"/>
        </w:rPr>
        <w:t>K</w:t>
      </w:r>
      <w:r w:rsidR="00126F46">
        <w:rPr>
          <w:rFonts w:ascii="Times New Roman" w:hAnsi="Times New Roman"/>
          <w:szCs w:val="24"/>
        </w:rPr>
        <w:t>URAMSAL</w:t>
      </w:r>
      <w:r>
        <w:rPr>
          <w:rFonts w:ascii="Times New Roman" w:hAnsi="Times New Roman"/>
          <w:szCs w:val="24"/>
        </w:rPr>
        <w:t xml:space="preserve"> ALTYAPI</w:t>
      </w:r>
      <w:r w:rsidRPr="00AB43C0">
        <w:rPr>
          <w:rFonts w:ascii="Times New Roman" w:hAnsi="Times New Roman"/>
          <w:szCs w:val="24"/>
        </w:rPr>
        <w:t>...……………</w:t>
      </w:r>
      <w:r w:rsidR="00126F46" w:rsidRPr="00AB43C0">
        <w:rPr>
          <w:rFonts w:ascii="Times New Roman" w:hAnsi="Times New Roman"/>
          <w:szCs w:val="24"/>
        </w:rPr>
        <w:t>…</w:t>
      </w:r>
      <w:r w:rsidR="00126F46">
        <w:rPr>
          <w:rFonts w:ascii="Times New Roman" w:hAnsi="Times New Roman"/>
          <w:szCs w:val="24"/>
        </w:rPr>
        <w:t>…</w:t>
      </w:r>
      <w:r w:rsidRPr="00AB43C0">
        <w:rPr>
          <w:rFonts w:ascii="Times New Roman" w:hAnsi="Times New Roman"/>
          <w:szCs w:val="24"/>
        </w:rPr>
        <w:t>………………</w:t>
      </w:r>
      <w:r w:rsidR="00CA5452" w:rsidRPr="00AB43C0">
        <w:rPr>
          <w:rFonts w:ascii="Times New Roman" w:hAnsi="Times New Roman"/>
          <w:szCs w:val="24"/>
        </w:rPr>
        <w:t>……</w:t>
      </w:r>
      <w:r w:rsidRPr="00AB43C0">
        <w:rPr>
          <w:rFonts w:ascii="Times New Roman" w:hAnsi="Times New Roman"/>
          <w:szCs w:val="24"/>
        </w:rPr>
        <w:t>………</w:t>
      </w:r>
      <w:r w:rsidR="0097323B" w:rsidRPr="00AB43C0">
        <w:rPr>
          <w:rFonts w:ascii="Times New Roman" w:hAnsi="Times New Roman"/>
          <w:szCs w:val="24"/>
        </w:rPr>
        <w:t>……</w:t>
      </w:r>
      <w:r w:rsidR="00CA5452">
        <w:rPr>
          <w:rFonts w:ascii="Times New Roman" w:hAnsi="Times New Roman"/>
          <w:szCs w:val="24"/>
        </w:rPr>
        <w:t>…</w:t>
      </w:r>
      <w:r w:rsidR="00736C02">
        <w:rPr>
          <w:rFonts w:ascii="Times New Roman" w:hAnsi="Times New Roman"/>
          <w:szCs w:val="24"/>
        </w:rPr>
        <w:t>5</w:t>
      </w:r>
    </w:p>
    <w:p w14:paraId="58366ACB" w14:textId="66E95363"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2</w:t>
      </w:r>
      <w:r w:rsidRPr="00AB43C0">
        <w:rPr>
          <w:rFonts w:ascii="Times New Roman" w:hAnsi="Times New Roman"/>
          <w:bCs/>
          <w:szCs w:val="24"/>
        </w:rPr>
        <w:t>.</w:t>
      </w:r>
      <w:r w:rsidR="00971CEB">
        <w:rPr>
          <w:rFonts w:ascii="Times New Roman" w:hAnsi="Times New Roman"/>
          <w:bCs/>
          <w:szCs w:val="24"/>
        </w:rPr>
        <w:t>1.</w:t>
      </w:r>
      <w:r w:rsidR="00111265">
        <w:rPr>
          <w:rFonts w:ascii="Times New Roman" w:hAnsi="Times New Roman"/>
          <w:bCs/>
          <w:szCs w:val="24"/>
        </w:rPr>
        <w:t xml:space="preserve"> </w:t>
      </w:r>
      <w:r>
        <w:rPr>
          <w:rFonts w:ascii="Times New Roman" w:hAnsi="Times New Roman"/>
          <w:bCs/>
          <w:szCs w:val="24"/>
        </w:rPr>
        <w:t>Elektrikli Süpürgenin Çalışma Prensibi………………………………</w:t>
      </w:r>
      <w:r w:rsidR="00443A8A">
        <w:rPr>
          <w:rFonts w:ascii="Times New Roman" w:hAnsi="Times New Roman"/>
          <w:bCs/>
          <w:szCs w:val="24"/>
        </w:rPr>
        <w:t>…</w:t>
      </w:r>
      <w:r w:rsidR="00736C02">
        <w:rPr>
          <w:rFonts w:ascii="Times New Roman" w:hAnsi="Times New Roman"/>
          <w:bCs/>
          <w:szCs w:val="24"/>
        </w:rPr>
        <w:t>5</w:t>
      </w:r>
    </w:p>
    <w:p w14:paraId="3AABD2D4" w14:textId="0F0D1400" w:rsidR="003D4818" w:rsidRPr="00AB43C0"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szCs w:val="24"/>
        </w:rPr>
      </w:pPr>
      <w:bookmarkStart w:id="1" w:name="_Hlk58182483"/>
      <w:r>
        <w:rPr>
          <w:rFonts w:ascii="Times New Roman" w:hAnsi="Times New Roman"/>
          <w:szCs w:val="24"/>
        </w:rPr>
        <w:t>3.</w:t>
      </w:r>
      <w:r w:rsidR="00111265">
        <w:rPr>
          <w:rFonts w:ascii="Times New Roman" w:hAnsi="Times New Roman"/>
          <w:szCs w:val="24"/>
        </w:rPr>
        <w:t xml:space="preserve"> </w:t>
      </w:r>
      <w:r>
        <w:rPr>
          <w:rFonts w:ascii="Times New Roman" w:hAnsi="Times New Roman"/>
          <w:szCs w:val="24"/>
        </w:rPr>
        <w:t>ROBOTUN KATMANLARI</w:t>
      </w:r>
      <w:bookmarkEnd w:id="1"/>
      <w:r>
        <w:rPr>
          <w:rFonts w:ascii="Times New Roman" w:hAnsi="Times New Roman"/>
          <w:szCs w:val="24"/>
        </w:rPr>
        <w:t>…………………………</w:t>
      </w:r>
      <w:r w:rsidR="0097323B">
        <w:rPr>
          <w:rFonts w:ascii="Times New Roman" w:hAnsi="Times New Roman"/>
          <w:szCs w:val="24"/>
        </w:rPr>
        <w:t>…………………</w:t>
      </w:r>
      <w:r>
        <w:rPr>
          <w:rFonts w:ascii="Times New Roman" w:hAnsi="Times New Roman"/>
          <w:szCs w:val="24"/>
        </w:rPr>
        <w:t>…</w:t>
      </w:r>
      <w:r w:rsidR="0097323B">
        <w:rPr>
          <w:rFonts w:ascii="Times New Roman" w:hAnsi="Times New Roman"/>
          <w:szCs w:val="24"/>
        </w:rPr>
        <w:t>……</w:t>
      </w:r>
      <w:r w:rsidR="00736C02">
        <w:rPr>
          <w:rFonts w:ascii="Times New Roman" w:hAnsi="Times New Roman"/>
          <w:szCs w:val="24"/>
        </w:rPr>
        <w:t>7</w:t>
      </w:r>
    </w:p>
    <w:p w14:paraId="6CC3CF3A" w14:textId="483B94E4"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3.</w:t>
      </w:r>
      <w:r w:rsidRPr="00AB43C0">
        <w:rPr>
          <w:rFonts w:ascii="Times New Roman" w:hAnsi="Times New Roman"/>
          <w:bCs/>
          <w:szCs w:val="24"/>
        </w:rPr>
        <w:t>1</w:t>
      </w:r>
      <w:r w:rsidR="00971CEB">
        <w:rPr>
          <w:rFonts w:ascii="Times New Roman" w:hAnsi="Times New Roman"/>
          <w:bCs/>
          <w:szCs w:val="24"/>
        </w:rPr>
        <w:t>.</w:t>
      </w:r>
      <w:r w:rsidR="00111265">
        <w:rPr>
          <w:rFonts w:ascii="Times New Roman" w:hAnsi="Times New Roman"/>
          <w:bCs/>
          <w:szCs w:val="24"/>
        </w:rPr>
        <w:t xml:space="preserve"> </w:t>
      </w:r>
      <w:r>
        <w:rPr>
          <w:rFonts w:ascii="Times New Roman" w:hAnsi="Times New Roman"/>
          <w:bCs/>
          <w:szCs w:val="24"/>
        </w:rPr>
        <w:t>Robotun Genel Yapısı…………………………</w:t>
      </w:r>
      <w:proofErr w:type="gramStart"/>
      <w:r w:rsidR="0097323B">
        <w:rPr>
          <w:rFonts w:ascii="Times New Roman" w:hAnsi="Times New Roman"/>
          <w:bCs/>
          <w:szCs w:val="24"/>
        </w:rPr>
        <w:t>…….</w:t>
      </w:r>
      <w:proofErr w:type="gramEnd"/>
      <w:r>
        <w:rPr>
          <w:rFonts w:ascii="Times New Roman" w:hAnsi="Times New Roman"/>
          <w:bCs/>
          <w:szCs w:val="24"/>
        </w:rPr>
        <w:t>………………</w:t>
      </w:r>
      <w:r w:rsidR="0097323B">
        <w:rPr>
          <w:rFonts w:ascii="Times New Roman" w:hAnsi="Times New Roman"/>
          <w:bCs/>
          <w:szCs w:val="24"/>
        </w:rPr>
        <w:t>……</w:t>
      </w:r>
      <w:r w:rsidR="00736C02">
        <w:rPr>
          <w:rFonts w:ascii="Times New Roman" w:hAnsi="Times New Roman"/>
          <w:bCs/>
          <w:szCs w:val="24"/>
        </w:rPr>
        <w:t>7</w:t>
      </w:r>
    </w:p>
    <w:p w14:paraId="2EF1D776" w14:textId="2E2BE5FB"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Pr="00AB43C0">
        <w:rPr>
          <w:rFonts w:ascii="Times New Roman" w:hAnsi="Times New Roman"/>
          <w:bCs/>
          <w:szCs w:val="24"/>
        </w:rPr>
        <w:t>2</w:t>
      </w:r>
      <w:r w:rsidR="00971CEB">
        <w:rPr>
          <w:rFonts w:ascii="Times New Roman" w:hAnsi="Times New Roman"/>
          <w:bCs/>
          <w:szCs w:val="24"/>
        </w:rPr>
        <w:t>.</w:t>
      </w:r>
      <w:r w:rsidR="00111265">
        <w:rPr>
          <w:rFonts w:ascii="Times New Roman" w:hAnsi="Times New Roman"/>
          <w:bCs/>
          <w:szCs w:val="24"/>
        </w:rPr>
        <w:t xml:space="preserve"> </w:t>
      </w:r>
      <w:r w:rsidR="0080441C">
        <w:rPr>
          <w:rFonts w:ascii="Times New Roman" w:hAnsi="Times New Roman"/>
          <w:bCs/>
          <w:szCs w:val="24"/>
        </w:rPr>
        <w:t xml:space="preserve">Robotun Mekanik </w:t>
      </w:r>
      <w:r w:rsidR="0097323B">
        <w:rPr>
          <w:rFonts w:ascii="Times New Roman" w:hAnsi="Times New Roman"/>
          <w:bCs/>
          <w:szCs w:val="24"/>
        </w:rPr>
        <w:t>Tasarımı</w:t>
      </w:r>
      <w:r w:rsidR="0097323B" w:rsidRPr="00AB43C0">
        <w:rPr>
          <w:rFonts w:ascii="Times New Roman" w:hAnsi="Times New Roman"/>
          <w:bCs/>
          <w:szCs w:val="24"/>
        </w:rPr>
        <w:t>…</w:t>
      </w:r>
      <w:r w:rsidRPr="00AB43C0">
        <w:rPr>
          <w:rFonts w:ascii="Times New Roman" w:hAnsi="Times New Roman"/>
          <w:bCs/>
          <w:szCs w:val="24"/>
        </w:rPr>
        <w:t>……………………………</w:t>
      </w:r>
      <w:r>
        <w:rPr>
          <w:rFonts w:ascii="Times New Roman" w:hAnsi="Times New Roman"/>
          <w:bCs/>
          <w:szCs w:val="24"/>
        </w:rPr>
        <w:t>…</w:t>
      </w:r>
      <w:r w:rsidR="0097323B">
        <w:rPr>
          <w:rFonts w:ascii="Times New Roman" w:hAnsi="Times New Roman"/>
          <w:bCs/>
          <w:szCs w:val="24"/>
        </w:rPr>
        <w:t>…</w:t>
      </w:r>
      <w:proofErr w:type="gramStart"/>
      <w:r w:rsidR="0097323B">
        <w:rPr>
          <w:rFonts w:ascii="Times New Roman" w:hAnsi="Times New Roman"/>
          <w:bCs/>
          <w:szCs w:val="24"/>
        </w:rPr>
        <w:t>…….</w:t>
      </w:r>
      <w:proofErr w:type="gramEnd"/>
      <w:r w:rsidR="0097323B">
        <w:rPr>
          <w:rFonts w:ascii="Times New Roman" w:hAnsi="Times New Roman"/>
          <w:bCs/>
          <w:szCs w:val="24"/>
        </w:rPr>
        <w:t>.</w:t>
      </w:r>
      <w:r w:rsidR="0080441C">
        <w:rPr>
          <w:rFonts w:ascii="Times New Roman" w:hAnsi="Times New Roman"/>
          <w:bCs/>
          <w:szCs w:val="24"/>
        </w:rPr>
        <w:t>…</w:t>
      </w:r>
      <w:r w:rsidR="0015727D">
        <w:rPr>
          <w:rFonts w:ascii="Times New Roman" w:hAnsi="Times New Roman"/>
          <w:bCs/>
          <w:szCs w:val="24"/>
        </w:rPr>
        <w:t>.</w:t>
      </w:r>
      <w:r w:rsidR="00443A8A">
        <w:rPr>
          <w:rFonts w:ascii="Times New Roman" w:hAnsi="Times New Roman"/>
          <w:bCs/>
          <w:szCs w:val="24"/>
        </w:rPr>
        <w:t>.</w:t>
      </w:r>
      <w:r w:rsidR="00736C02">
        <w:rPr>
          <w:rFonts w:ascii="Times New Roman" w:hAnsi="Times New Roman"/>
          <w:bCs/>
          <w:szCs w:val="24"/>
        </w:rPr>
        <w:t>8</w:t>
      </w:r>
    </w:p>
    <w:p w14:paraId="0EE39938" w14:textId="63C16E47" w:rsidR="003D4818" w:rsidRPr="0080441C"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.1</w:t>
      </w:r>
      <w:r w:rsidR="00971CEB">
        <w:rPr>
          <w:rFonts w:ascii="Times New Roman" w:hAnsi="Times New Roman"/>
          <w:bCs/>
          <w:szCs w:val="24"/>
        </w:rPr>
        <w:t>.</w:t>
      </w:r>
      <w:r w:rsidR="00A729E1">
        <w:rPr>
          <w:rFonts w:ascii="Times New Roman" w:hAnsi="Times New Roman"/>
          <w:bCs/>
          <w:szCs w:val="24"/>
        </w:rPr>
        <w:t xml:space="preserve"> </w:t>
      </w:r>
      <w:proofErr w:type="spellStart"/>
      <w:r>
        <w:rPr>
          <w:rFonts w:ascii="Times New Roman" w:hAnsi="Times New Roman"/>
          <w:bCs/>
          <w:szCs w:val="24"/>
        </w:rPr>
        <w:t>Ultrasonik</w:t>
      </w:r>
      <w:proofErr w:type="spellEnd"/>
      <w:r>
        <w:rPr>
          <w:rFonts w:ascii="Times New Roman" w:hAnsi="Times New Roman"/>
          <w:bCs/>
          <w:szCs w:val="24"/>
        </w:rPr>
        <w:t xml:space="preserve"> </w:t>
      </w:r>
      <w:proofErr w:type="spellStart"/>
      <w:r>
        <w:rPr>
          <w:rFonts w:ascii="Times New Roman" w:hAnsi="Times New Roman"/>
          <w:bCs/>
          <w:szCs w:val="24"/>
        </w:rPr>
        <w:t>Sensör</w:t>
      </w:r>
      <w:proofErr w:type="spellEnd"/>
      <w:r>
        <w:rPr>
          <w:rFonts w:ascii="Times New Roman" w:hAnsi="Times New Roman"/>
          <w:bCs/>
          <w:szCs w:val="24"/>
        </w:rPr>
        <w:t>……………………………………………</w:t>
      </w:r>
      <w:proofErr w:type="gramStart"/>
      <w:r>
        <w:rPr>
          <w:rFonts w:ascii="Times New Roman" w:hAnsi="Times New Roman"/>
          <w:bCs/>
          <w:szCs w:val="24"/>
        </w:rPr>
        <w:t>…….</w:t>
      </w:r>
      <w:proofErr w:type="gramEnd"/>
      <w:r w:rsidR="00640EFC">
        <w:rPr>
          <w:rFonts w:ascii="Times New Roman" w:hAnsi="Times New Roman"/>
          <w:bCs/>
          <w:szCs w:val="24"/>
        </w:rPr>
        <w:t>.</w:t>
      </w:r>
      <w:r w:rsidR="0080441C" w:rsidRPr="0080441C">
        <w:rPr>
          <w:rFonts w:ascii="Times New Roman" w:hAnsi="Times New Roman"/>
          <w:bCs/>
          <w:szCs w:val="24"/>
        </w:rPr>
        <w:t>1</w:t>
      </w:r>
      <w:r w:rsidR="00736C02">
        <w:rPr>
          <w:rFonts w:ascii="Times New Roman" w:hAnsi="Times New Roman"/>
          <w:bCs/>
          <w:szCs w:val="24"/>
        </w:rPr>
        <w:t>1</w:t>
      </w:r>
    </w:p>
    <w:p w14:paraId="4C79BA88" w14:textId="0EB08ACA"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.2</w:t>
      </w:r>
      <w:r w:rsidR="00971CEB">
        <w:rPr>
          <w:rFonts w:ascii="Times New Roman" w:hAnsi="Times New Roman"/>
          <w:bCs/>
          <w:szCs w:val="24"/>
        </w:rPr>
        <w:t>.</w:t>
      </w:r>
      <w:r w:rsidR="00A729E1">
        <w:rPr>
          <w:rFonts w:ascii="Times New Roman" w:hAnsi="Times New Roman"/>
          <w:bCs/>
          <w:szCs w:val="24"/>
        </w:rPr>
        <w:t xml:space="preserve"> </w:t>
      </w:r>
      <w:r w:rsidR="0080441C">
        <w:rPr>
          <w:rFonts w:ascii="Times New Roman" w:hAnsi="Times New Roman"/>
          <w:bCs/>
          <w:szCs w:val="24"/>
        </w:rPr>
        <w:t>Kızılötesi (IR)</w:t>
      </w:r>
      <w:proofErr w:type="spellStart"/>
      <w:r>
        <w:rPr>
          <w:rFonts w:ascii="Times New Roman" w:hAnsi="Times New Roman"/>
          <w:bCs/>
          <w:szCs w:val="24"/>
        </w:rPr>
        <w:t>Sensör</w:t>
      </w:r>
      <w:proofErr w:type="spellEnd"/>
      <w:r>
        <w:rPr>
          <w:rFonts w:ascii="Times New Roman" w:hAnsi="Times New Roman"/>
          <w:bCs/>
          <w:szCs w:val="24"/>
        </w:rPr>
        <w:t>…………………………………………</w:t>
      </w:r>
      <w:proofErr w:type="gramStart"/>
      <w:r>
        <w:rPr>
          <w:rFonts w:ascii="Times New Roman" w:hAnsi="Times New Roman"/>
          <w:bCs/>
          <w:szCs w:val="24"/>
        </w:rPr>
        <w:t>…</w:t>
      </w:r>
      <w:r w:rsidR="0080441C">
        <w:rPr>
          <w:rFonts w:ascii="Times New Roman" w:hAnsi="Times New Roman"/>
          <w:bCs/>
          <w:szCs w:val="24"/>
        </w:rPr>
        <w:t>….</w:t>
      </w:r>
      <w:proofErr w:type="gramEnd"/>
      <w:r w:rsidR="0080441C">
        <w:rPr>
          <w:rFonts w:ascii="Times New Roman" w:hAnsi="Times New Roman"/>
          <w:bCs/>
          <w:szCs w:val="24"/>
        </w:rPr>
        <w:t>13</w:t>
      </w:r>
    </w:p>
    <w:p w14:paraId="74F5CE4B" w14:textId="25C91790"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w:t>
      </w:r>
      <w:r w:rsidR="00971CEB">
        <w:rPr>
          <w:rFonts w:ascii="Times New Roman" w:hAnsi="Times New Roman"/>
          <w:bCs/>
          <w:szCs w:val="24"/>
        </w:rPr>
        <w:t>3.</w:t>
      </w:r>
      <w:r w:rsidR="00A729E1">
        <w:rPr>
          <w:rFonts w:ascii="Times New Roman" w:hAnsi="Times New Roman"/>
          <w:bCs/>
          <w:szCs w:val="24"/>
        </w:rPr>
        <w:t xml:space="preserve"> </w:t>
      </w:r>
      <w:r>
        <w:rPr>
          <w:rFonts w:ascii="Times New Roman" w:hAnsi="Times New Roman"/>
          <w:bCs/>
          <w:szCs w:val="24"/>
        </w:rPr>
        <w:t>Bluetooth Modül………………………………………………</w:t>
      </w:r>
      <w:proofErr w:type="gramStart"/>
      <w:r>
        <w:rPr>
          <w:rFonts w:ascii="Times New Roman" w:hAnsi="Times New Roman"/>
          <w:bCs/>
          <w:szCs w:val="24"/>
        </w:rPr>
        <w:t>…</w:t>
      </w:r>
      <w:r w:rsidR="00FD6CC5">
        <w:rPr>
          <w:rFonts w:ascii="Times New Roman" w:hAnsi="Times New Roman"/>
          <w:bCs/>
          <w:szCs w:val="24"/>
        </w:rPr>
        <w:t>..</w:t>
      </w:r>
      <w:r w:rsidR="00640EFC">
        <w:rPr>
          <w:rFonts w:ascii="Times New Roman" w:hAnsi="Times New Roman"/>
          <w:bCs/>
          <w:szCs w:val="24"/>
        </w:rPr>
        <w:t>.</w:t>
      </w:r>
      <w:r w:rsidR="00443A8A">
        <w:rPr>
          <w:rFonts w:ascii="Times New Roman" w:hAnsi="Times New Roman"/>
          <w:bCs/>
          <w:szCs w:val="24"/>
        </w:rPr>
        <w:t>.</w:t>
      </w:r>
      <w:proofErr w:type="gramEnd"/>
      <w:r w:rsidR="0080441C">
        <w:rPr>
          <w:rFonts w:ascii="Times New Roman" w:hAnsi="Times New Roman"/>
          <w:bCs/>
          <w:szCs w:val="24"/>
        </w:rPr>
        <w:t>1</w:t>
      </w:r>
      <w:r w:rsidR="00640EFC">
        <w:rPr>
          <w:rFonts w:ascii="Times New Roman" w:hAnsi="Times New Roman"/>
          <w:bCs/>
          <w:szCs w:val="24"/>
        </w:rPr>
        <w:t>5</w:t>
      </w:r>
    </w:p>
    <w:p w14:paraId="14F7F9C0" w14:textId="2E99C149"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.4</w:t>
      </w:r>
      <w:r w:rsidR="00971CEB">
        <w:rPr>
          <w:rFonts w:ascii="Times New Roman" w:hAnsi="Times New Roman"/>
          <w:bCs/>
          <w:szCs w:val="24"/>
        </w:rPr>
        <w:t>.</w:t>
      </w:r>
      <w:r w:rsidR="00A729E1">
        <w:rPr>
          <w:rFonts w:ascii="Times New Roman" w:hAnsi="Times New Roman"/>
          <w:bCs/>
          <w:szCs w:val="24"/>
        </w:rPr>
        <w:t xml:space="preserve"> </w:t>
      </w:r>
      <w:proofErr w:type="spellStart"/>
      <w:r w:rsidR="0080441C">
        <w:rPr>
          <w:rFonts w:ascii="Times New Roman" w:hAnsi="Times New Roman"/>
          <w:bCs/>
          <w:szCs w:val="24"/>
        </w:rPr>
        <w:t>Arduino</w:t>
      </w:r>
      <w:proofErr w:type="spellEnd"/>
      <w:r w:rsidR="0080441C">
        <w:rPr>
          <w:rFonts w:ascii="Times New Roman" w:hAnsi="Times New Roman"/>
          <w:bCs/>
          <w:szCs w:val="24"/>
        </w:rPr>
        <w:t xml:space="preserve"> </w:t>
      </w:r>
      <w:proofErr w:type="spellStart"/>
      <w:r w:rsidR="0080441C">
        <w:rPr>
          <w:rFonts w:ascii="Times New Roman" w:hAnsi="Times New Roman"/>
          <w:bCs/>
          <w:szCs w:val="24"/>
        </w:rPr>
        <w:t>Mikrodenetleyici</w:t>
      </w:r>
      <w:proofErr w:type="spellEnd"/>
      <w:r>
        <w:rPr>
          <w:rFonts w:ascii="Times New Roman" w:hAnsi="Times New Roman"/>
          <w:bCs/>
          <w:szCs w:val="24"/>
        </w:rPr>
        <w:t>……………</w:t>
      </w:r>
      <w:r w:rsidR="0080441C">
        <w:rPr>
          <w:rFonts w:ascii="Times New Roman" w:hAnsi="Times New Roman"/>
          <w:bCs/>
          <w:szCs w:val="24"/>
        </w:rPr>
        <w:t>…</w:t>
      </w:r>
      <w:r>
        <w:rPr>
          <w:rFonts w:ascii="Times New Roman" w:hAnsi="Times New Roman"/>
          <w:bCs/>
          <w:szCs w:val="24"/>
        </w:rPr>
        <w:t>…………………………</w:t>
      </w:r>
      <w:r w:rsidR="00640EFC">
        <w:rPr>
          <w:rFonts w:ascii="Times New Roman" w:hAnsi="Times New Roman"/>
          <w:bCs/>
          <w:szCs w:val="24"/>
        </w:rPr>
        <w:t>18</w:t>
      </w:r>
    </w:p>
    <w:p w14:paraId="083500D0" w14:textId="5B98DC6B"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80441C">
        <w:rPr>
          <w:rFonts w:ascii="Times New Roman" w:hAnsi="Times New Roman"/>
          <w:bCs/>
          <w:szCs w:val="24"/>
        </w:rPr>
        <w:t>2</w:t>
      </w:r>
      <w:r>
        <w:rPr>
          <w:rFonts w:ascii="Times New Roman" w:hAnsi="Times New Roman"/>
          <w:bCs/>
          <w:szCs w:val="24"/>
        </w:rPr>
        <w:t>.5</w:t>
      </w:r>
      <w:r w:rsidR="00971CEB">
        <w:rPr>
          <w:rFonts w:ascii="Times New Roman" w:hAnsi="Times New Roman"/>
          <w:bCs/>
          <w:szCs w:val="24"/>
        </w:rPr>
        <w:t>.</w:t>
      </w:r>
      <w:r w:rsidR="00A729E1">
        <w:rPr>
          <w:rFonts w:ascii="Times New Roman" w:hAnsi="Times New Roman"/>
          <w:bCs/>
          <w:szCs w:val="24"/>
        </w:rPr>
        <w:t xml:space="preserve"> </w:t>
      </w:r>
      <w:r>
        <w:rPr>
          <w:rFonts w:ascii="Times New Roman" w:hAnsi="Times New Roman"/>
          <w:bCs/>
          <w:szCs w:val="24"/>
        </w:rPr>
        <w:t>Motor Sürücü</w:t>
      </w:r>
      <w:r w:rsidR="0080441C">
        <w:rPr>
          <w:rFonts w:ascii="Times New Roman" w:hAnsi="Times New Roman"/>
          <w:bCs/>
          <w:szCs w:val="24"/>
        </w:rPr>
        <w:t xml:space="preserve"> Devresi</w:t>
      </w:r>
      <w:r>
        <w:rPr>
          <w:rFonts w:ascii="Times New Roman" w:hAnsi="Times New Roman"/>
          <w:bCs/>
          <w:szCs w:val="24"/>
        </w:rPr>
        <w:t>………………………………………</w:t>
      </w:r>
      <w:r w:rsidR="0080441C">
        <w:rPr>
          <w:rFonts w:ascii="Times New Roman" w:hAnsi="Times New Roman"/>
          <w:bCs/>
          <w:szCs w:val="24"/>
        </w:rPr>
        <w:t>…</w:t>
      </w:r>
      <w:r>
        <w:rPr>
          <w:rFonts w:ascii="Times New Roman" w:hAnsi="Times New Roman"/>
          <w:bCs/>
          <w:szCs w:val="24"/>
        </w:rPr>
        <w:t>…</w:t>
      </w:r>
      <w:r w:rsidR="00CA5452">
        <w:rPr>
          <w:rFonts w:ascii="Times New Roman" w:hAnsi="Times New Roman"/>
          <w:bCs/>
          <w:szCs w:val="24"/>
        </w:rPr>
        <w:t>..</w:t>
      </w:r>
      <w:r w:rsidR="00165B25">
        <w:rPr>
          <w:rFonts w:ascii="Times New Roman" w:hAnsi="Times New Roman"/>
          <w:bCs/>
          <w:szCs w:val="24"/>
        </w:rPr>
        <w:t>.</w:t>
      </w:r>
      <w:r w:rsidR="00640EFC">
        <w:rPr>
          <w:rFonts w:ascii="Times New Roman" w:hAnsi="Times New Roman"/>
          <w:bCs/>
          <w:szCs w:val="24"/>
        </w:rPr>
        <w:t>21</w:t>
      </w:r>
    </w:p>
    <w:p w14:paraId="746CD8AB" w14:textId="124CD8FA" w:rsidR="003D4818" w:rsidRDefault="003D4818"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w:t>
      </w:r>
      <w:r w:rsidR="00971CEB">
        <w:rPr>
          <w:rFonts w:ascii="Times New Roman" w:hAnsi="Times New Roman"/>
          <w:bCs/>
          <w:szCs w:val="24"/>
        </w:rPr>
        <w:t>2</w:t>
      </w:r>
      <w:r>
        <w:rPr>
          <w:rFonts w:ascii="Times New Roman" w:hAnsi="Times New Roman"/>
          <w:bCs/>
          <w:szCs w:val="24"/>
        </w:rPr>
        <w:t>.6</w:t>
      </w:r>
      <w:r w:rsidR="00971CEB">
        <w:rPr>
          <w:rFonts w:ascii="Times New Roman" w:hAnsi="Times New Roman"/>
          <w:bCs/>
          <w:szCs w:val="24"/>
        </w:rPr>
        <w:t>.</w:t>
      </w:r>
      <w:r w:rsidR="00A729E1">
        <w:rPr>
          <w:rFonts w:ascii="Times New Roman" w:hAnsi="Times New Roman"/>
          <w:bCs/>
          <w:szCs w:val="24"/>
        </w:rPr>
        <w:t xml:space="preserve"> </w:t>
      </w:r>
      <w:r w:rsidR="00971CEB">
        <w:rPr>
          <w:rFonts w:ascii="Times New Roman" w:hAnsi="Times New Roman"/>
          <w:bCs/>
          <w:szCs w:val="24"/>
        </w:rPr>
        <w:t>Motorlar</w:t>
      </w:r>
      <w:r>
        <w:rPr>
          <w:rFonts w:ascii="Times New Roman" w:hAnsi="Times New Roman"/>
          <w:bCs/>
          <w:szCs w:val="24"/>
        </w:rPr>
        <w:t>……………………………………………………</w:t>
      </w:r>
      <w:proofErr w:type="gramStart"/>
      <w:r>
        <w:rPr>
          <w:rFonts w:ascii="Times New Roman" w:hAnsi="Times New Roman"/>
          <w:bCs/>
          <w:szCs w:val="24"/>
        </w:rPr>
        <w:t>…</w:t>
      </w:r>
      <w:r w:rsidR="00640EFC">
        <w:rPr>
          <w:rFonts w:ascii="Times New Roman" w:hAnsi="Times New Roman"/>
          <w:bCs/>
          <w:szCs w:val="24"/>
        </w:rPr>
        <w:t>….</w:t>
      </w:r>
      <w:proofErr w:type="gramEnd"/>
      <w:r w:rsidR="00640EFC">
        <w:rPr>
          <w:rFonts w:ascii="Times New Roman" w:hAnsi="Times New Roman"/>
          <w:bCs/>
          <w:szCs w:val="24"/>
        </w:rPr>
        <w:t>…</w:t>
      </w:r>
      <w:r w:rsidR="00971CEB">
        <w:rPr>
          <w:rFonts w:ascii="Times New Roman" w:hAnsi="Times New Roman"/>
          <w:bCs/>
          <w:szCs w:val="24"/>
        </w:rPr>
        <w:t>2</w:t>
      </w:r>
      <w:r w:rsidR="00640EFC">
        <w:rPr>
          <w:rFonts w:ascii="Times New Roman" w:hAnsi="Times New Roman"/>
          <w:bCs/>
          <w:szCs w:val="24"/>
        </w:rPr>
        <w:t>3</w:t>
      </w:r>
    </w:p>
    <w:p w14:paraId="33B0672C" w14:textId="5727B835" w:rsidR="00971CEB" w:rsidRDefault="00971CEB"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3.2.7.</w:t>
      </w:r>
      <w:r w:rsidR="00A729E1">
        <w:rPr>
          <w:rFonts w:ascii="Times New Roman" w:hAnsi="Times New Roman"/>
          <w:bCs/>
          <w:szCs w:val="24"/>
        </w:rPr>
        <w:t xml:space="preserve"> </w:t>
      </w:r>
      <w:r>
        <w:rPr>
          <w:rFonts w:ascii="Times New Roman" w:hAnsi="Times New Roman"/>
          <w:bCs/>
          <w:szCs w:val="24"/>
        </w:rPr>
        <w:t>Güç Kaynağı………………………………………………</w:t>
      </w:r>
      <w:r w:rsidR="0097323B">
        <w:rPr>
          <w:rFonts w:ascii="Times New Roman" w:hAnsi="Times New Roman"/>
          <w:bCs/>
          <w:szCs w:val="24"/>
        </w:rPr>
        <w:t>…</w:t>
      </w:r>
      <w:proofErr w:type="gramStart"/>
      <w:r w:rsidR="0097323B">
        <w:rPr>
          <w:rFonts w:ascii="Times New Roman" w:hAnsi="Times New Roman"/>
          <w:bCs/>
          <w:szCs w:val="24"/>
        </w:rPr>
        <w:t>…</w:t>
      </w:r>
      <w:r w:rsidR="00640EFC">
        <w:rPr>
          <w:rFonts w:ascii="Times New Roman" w:hAnsi="Times New Roman"/>
          <w:bCs/>
          <w:szCs w:val="24"/>
        </w:rPr>
        <w:t>….</w:t>
      </w:r>
      <w:proofErr w:type="gramEnd"/>
      <w:r w:rsidR="00640EFC">
        <w:rPr>
          <w:rFonts w:ascii="Times New Roman" w:hAnsi="Times New Roman"/>
          <w:bCs/>
          <w:szCs w:val="24"/>
        </w:rPr>
        <w:t>24</w:t>
      </w:r>
    </w:p>
    <w:p w14:paraId="02506E98" w14:textId="3437E2CB" w:rsidR="00971CEB" w:rsidRDefault="00971CEB" w:rsidP="003D4818">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3.2.8.</w:t>
      </w:r>
      <w:r w:rsidR="00A729E1">
        <w:rPr>
          <w:rFonts w:ascii="Times New Roman" w:hAnsi="Times New Roman"/>
          <w:bCs/>
          <w:szCs w:val="24"/>
        </w:rPr>
        <w:t xml:space="preserve"> </w:t>
      </w:r>
      <w:r>
        <w:rPr>
          <w:rFonts w:ascii="Times New Roman" w:hAnsi="Times New Roman"/>
          <w:bCs/>
          <w:szCs w:val="24"/>
        </w:rPr>
        <w:t>Süpürücü Aparat ve Fırçalar…………………………………</w:t>
      </w:r>
      <w:r w:rsidR="00640EFC">
        <w:rPr>
          <w:rFonts w:ascii="Times New Roman" w:hAnsi="Times New Roman"/>
          <w:bCs/>
          <w:szCs w:val="24"/>
        </w:rPr>
        <w:t>...</w:t>
      </w:r>
      <w:r>
        <w:rPr>
          <w:rFonts w:ascii="Times New Roman" w:hAnsi="Times New Roman"/>
          <w:bCs/>
          <w:szCs w:val="24"/>
        </w:rPr>
        <w:t>…</w:t>
      </w:r>
      <w:r w:rsidR="00640EFC">
        <w:rPr>
          <w:rFonts w:ascii="Times New Roman" w:hAnsi="Times New Roman"/>
          <w:bCs/>
          <w:szCs w:val="24"/>
        </w:rPr>
        <w:t>26</w:t>
      </w:r>
    </w:p>
    <w:p w14:paraId="0EC0FF4D" w14:textId="6025BB44" w:rsidR="003D4818" w:rsidRPr="00AB43C0" w:rsidRDefault="00FD6CC5" w:rsidP="003F711F">
      <w:pPr>
        <w:pStyle w:val="zelsayfabasligi"/>
        <w:tabs>
          <w:tab w:val="left" w:pos="426"/>
          <w:tab w:val="left" w:pos="851"/>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 xml:space="preserve">              3.2.</w:t>
      </w:r>
      <w:r w:rsidR="00111265">
        <w:rPr>
          <w:rFonts w:ascii="Times New Roman" w:hAnsi="Times New Roman"/>
          <w:bCs/>
          <w:szCs w:val="24"/>
        </w:rPr>
        <w:t>9. Tekerlekler</w:t>
      </w:r>
      <w:r>
        <w:rPr>
          <w:rFonts w:ascii="Times New Roman" w:hAnsi="Times New Roman"/>
          <w:bCs/>
          <w:szCs w:val="24"/>
        </w:rPr>
        <w:t>………………………………………………</w:t>
      </w:r>
      <w:r w:rsidR="0097323B">
        <w:rPr>
          <w:rFonts w:ascii="Times New Roman" w:hAnsi="Times New Roman"/>
          <w:bCs/>
          <w:szCs w:val="24"/>
        </w:rPr>
        <w:t>……</w:t>
      </w:r>
      <w:proofErr w:type="gramStart"/>
      <w:r>
        <w:rPr>
          <w:rFonts w:ascii="Times New Roman" w:hAnsi="Times New Roman"/>
          <w:bCs/>
          <w:szCs w:val="24"/>
        </w:rPr>
        <w:t>…....</w:t>
      </w:r>
      <w:proofErr w:type="gramEnd"/>
      <w:r w:rsidR="00443A8A">
        <w:rPr>
          <w:rFonts w:ascii="Times New Roman" w:hAnsi="Times New Roman"/>
          <w:bCs/>
          <w:szCs w:val="24"/>
        </w:rPr>
        <w:t>.</w:t>
      </w:r>
      <w:r w:rsidR="00640EFC">
        <w:rPr>
          <w:rFonts w:ascii="Times New Roman" w:hAnsi="Times New Roman"/>
          <w:bCs/>
          <w:szCs w:val="24"/>
        </w:rPr>
        <w:t>27</w:t>
      </w:r>
      <w:r w:rsidR="003D4818">
        <w:rPr>
          <w:rFonts w:ascii="Times New Roman" w:hAnsi="Times New Roman"/>
          <w:bCs/>
          <w:szCs w:val="24"/>
        </w:rPr>
        <w:tab/>
        <w:t>3.</w:t>
      </w:r>
      <w:r>
        <w:rPr>
          <w:rFonts w:ascii="Times New Roman" w:hAnsi="Times New Roman"/>
          <w:bCs/>
          <w:szCs w:val="24"/>
        </w:rPr>
        <w:t xml:space="preserve">3.Robotun Yazılım </w:t>
      </w:r>
      <w:r w:rsidR="003F711F">
        <w:rPr>
          <w:rFonts w:ascii="Times New Roman" w:hAnsi="Times New Roman"/>
          <w:bCs/>
          <w:szCs w:val="24"/>
        </w:rPr>
        <w:t>Tasarımı</w:t>
      </w:r>
      <w:r w:rsidR="003F711F" w:rsidRPr="00AB43C0">
        <w:rPr>
          <w:rFonts w:ascii="Times New Roman" w:hAnsi="Times New Roman"/>
          <w:bCs/>
          <w:szCs w:val="24"/>
        </w:rPr>
        <w:t>…</w:t>
      </w:r>
      <w:r w:rsidR="003D4818" w:rsidRPr="00AB43C0">
        <w:rPr>
          <w:rFonts w:ascii="Times New Roman" w:hAnsi="Times New Roman"/>
          <w:bCs/>
          <w:szCs w:val="24"/>
        </w:rPr>
        <w:t>……………………</w:t>
      </w:r>
      <w:r w:rsidR="00111265">
        <w:rPr>
          <w:rFonts w:ascii="Times New Roman" w:hAnsi="Times New Roman"/>
          <w:bCs/>
          <w:szCs w:val="24"/>
        </w:rPr>
        <w:t>…….</w:t>
      </w:r>
      <w:r w:rsidR="003D4818" w:rsidRPr="00AB43C0">
        <w:rPr>
          <w:rFonts w:ascii="Times New Roman" w:hAnsi="Times New Roman"/>
          <w:bCs/>
          <w:szCs w:val="24"/>
        </w:rPr>
        <w:t>………</w:t>
      </w:r>
      <w:r w:rsidR="003D4818">
        <w:rPr>
          <w:rFonts w:ascii="Times New Roman" w:hAnsi="Times New Roman"/>
          <w:bCs/>
          <w:szCs w:val="24"/>
        </w:rPr>
        <w:t>……</w:t>
      </w:r>
      <w:r w:rsidR="00640EFC">
        <w:rPr>
          <w:rFonts w:ascii="Times New Roman" w:hAnsi="Times New Roman"/>
          <w:bCs/>
          <w:szCs w:val="24"/>
        </w:rPr>
        <w:t>…….28</w:t>
      </w:r>
    </w:p>
    <w:p w14:paraId="1D0EE519" w14:textId="4F36DADB"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r>
      <w:r>
        <w:rPr>
          <w:rFonts w:ascii="Times New Roman" w:hAnsi="Times New Roman"/>
          <w:bCs/>
          <w:szCs w:val="24"/>
        </w:rPr>
        <w:tab/>
      </w:r>
      <w:r w:rsidR="00FD6CC5">
        <w:rPr>
          <w:rFonts w:ascii="Times New Roman" w:hAnsi="Times New Roman"/>
          <w:bCs/>
          <w:szCs w:val="24"/>
        </w:rPr>
        <w:t>3</w:t>
      </w:r>
      <w:r w:rsidRPr="00AB43C0">
        <w:rPr>
          <w:rFonts w:ascii="Times New Roman" w:hAnsi="Times New Roman"/>
          <w:bCs/>
          <w:szCs w:val="24"/>
        </w:rPr>
        <w:t>.</w:t>
      </w:r>
      <w:r w:rsidR="00FD6CC5">
        <w:rPr>
          <w:rFonts w:ascii="Times New Roman" w:hAnsi="Times New Roman"/>
          <w:bCs/>
          <w:szCs w:val="24"/>
        </w:rPr>
        <w:t>3</w:t>
      </w:r>
      <w:r>
        <w:rPr>
          <w:rFonts w:ascii="Times New Roman" w:hAnsi="Times New Roman"/>
          <w:bCs/>
          <w:szCs w:val="24"/>
        </w:rPr>
        <w:t>.1.</w:t>
      </w:r>
      <w:r w:rsidR="00A729E1">
        <w:rPr>
          <w:rFonts w:ascii="Times New Roman" w:hAnsi="Times New Roman"/>
          <w:bCs/>
          <w:szCs w:val="24"/>
        </w:rPr>
        <w:t xml:space="preserve"> </w:t>
      </w:r>
      <w:r w:rsidR="00FD6CC5">
        <w:rPr>
          <w:rFonts w:ascii="Times New Roman" w:hAnsi="Times New Roman"/>
          <w:bCs/>
          <w:szCs w:val="24"/>
        </w:rPr>
        <w:t xml:space="preserve">Manuel </w:t>
      </w:r>
      <w:proofErr w:type="spellStart"/>
      <w:r w:rsidR="00FD6CC5">
        <w:rPr>
          <w:rFonts w:ascii="Times New Roman" w:hAnsi="Times New Roman"/>
          <w:bCs/>
          <w:szCs w:val="24"/>
        </w:rPr>
        <w:t>Mod</w:t>
      </w:r>
      <w:proofErr w:type="spellEnd"/>
      <w:r w:rsidR="00FD6CC5">
        <w:rPr>
          <w:rFonts w:ascii="Times New Roman" w:hAnsi="Times New Roman"/>
          <w:bCs/>
          <w:szCs w:val="24"/>
        </w:rPr>
        <w:t xml:space="preserve"> </w:t>
      </w:r>
      <w:r>
        <w:rPr>
          <w:rFonts w:ascii="Times New Roman" w:hAnsi="Times New Roman"/>
          <w:bCs/>
          <w:szCs w:val="24"/>
        </w:rPr>
        <w:t>…………</w:t>
      </w:r>
      <w:r w:rsidR="003F711F">
        <w:rPr>
          <w:rFonts w:ascii="Times New Roman" w:hAnsi="Times New Roman"/>
          <w:bCs/>
          <w:szCs w:val="24"/>
        </w:rPr>
        <w:t>..</w:t>
      </w:r>
      <w:r w:rsidR="003F711F" w:rsidRPr="00AB43C0">
        <w:rPr>
          <w:rFonts w:ascii="Times New Roman" w:hAnsi="Times New Roman"/>
          <w:bCs/>
          <w:szCs w:val="24"/>
        </w:rPr>
        <w:t>................</w:t>
      </w:r>
      <w:r w:rsidR="003F711F">
        <w:rPr>
          <w:rFonts w:ascii="Times New Roman" w:hAnsi="Times New Roman"/>
          <w:bCs/>
          <w:szCs w:val="24"/>
        </w:rPr>
        <w:t>.......................</w:t>
      </w:r>
      <w:r>
        <w:rPr>
          <w:rFonts w:ascii="Times New Roman" w:hAnsi="Times New Roman"/>
          <w:bCs/>
          <w:szCs w:val="24"/>
        </w:rPr>
        <w:t>……....</w:t>
      </w:r>
      <w:r w:rsidR="0015727D">
        <w:rPr>
          <w:rFonts w:ascii="Times New Roman" w:hAnsi="Times New Roman"/>
          <w:bCs/>
          <w:szCs w:val="24"/>
        </w:rPr>
        <w:t>................</w:t>
      </w:r>
      <w:r w:rsidR="00640EFC">
        <w:rPr>
          <w:rFonts w:ascii="Times New Roman" w:hAnsi="Times New Roman"/>
          <w:bCs/>
          <w:szCs w:val="24"/>
        </w:rPr>
        <w:t>28</w:t>
      </w:r>
    </w:p>
    <w:p w14:paraId="5F77A56E" w14:textId="0676E0FF"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Pr>
          <w:rFonts w:ascii="Times New Roman" w:hAnsi="Times New Roman"/>
          <w:bCs/>
          <w:szCs w:val="24"/>
        </w:rPr>
        <w:tab/>
        <w:t xml:space="preserve">       </w:t>
      </w:r>
      <w:r w:rsidR="00FD6CC5">
        <w:rPr>
          <w:rFonts w:ascii="Times New Roman" w:hAnsi="Times New Roman"/>
          <w:bCs/>
          <w:szCs w:val="24"/>
        </w:rPr>
        <w:t>3</w:t>
      </w:r>
      <w:r w:rsidRPr="00AB43C0">
        <w:rPr>
          <w:rFonts w:ascii="Times New Roman" w:hAnsi="Times New Roman"/>
          <w:bCs/>
          <w:szCs w:val="24"/>
        </w:rPr>
        <w:t>.</w:t>
      </w:r>
      <w:r w:rsidR="00FD6CC5">
        <w:rPr>
          <w:rFonts w:ascii="Times New Roman" w:hAnsi="Times New Roman"/>
          <w:bCs/>
          <w:szCs w:val="24"/>
        </w:rPr>
        <w:t>3</w:t>
      </w:r>
      <w:r>
        <w:rPr>
          <w:rFonts w:ascii="Times New Roman" w:hAnsi="Times New Roman"/>
          <w:bCs/>
          <w:szCs w:val="24"/>
        </w:rPr>
        <w:t>.2</w:t>
      </w:r>
      <w:r w:rsidR="00CA5452">
        <w:rPr>
          <w:rFonts w:ascii="Times New Roman" w:hAnsi="Times New Roman"/>
          <w:bCs/>
          <w:szCs w:val="24"/>
        </w:rPr>
        <w:t>.</w:t>
      </w:r>
      <w:r w:rsidR="00A729E1">
        <w:rPr>
          <w:rFonts w:ascii="Times New Roman" w:hAnsi="Times New Roman"/>
          <w:bCs/>
          <w:szCs w:val="24"/>
        </w:rPr>
        <w:t xml:space="preserve"> </w:t>
      </w:r>
      <w:r>
        <w:rPr>
          <w:rFonts w:ascii="Times New Roman" w:hAnsi="Times New Roman"/>
          <w:bCs/>
          <w:szCs w:val="24"/>
        </w:rPr>
        <w:t>Otonom</w:t>
      </w:r>
      <w:r w:rsidR="00FD6CC5">
        <w:rPr>
          <w:rFonts w:ascii="Times New Roman" w:hAnsi="Times New Roman"/>
          <w:bCs/>
          <w:szCs w:val="24"/>
        </w:rPr>
        <w:t xml:space="preserve"> </w:t>
      </w:r>
      <w:proofErr w:type="spellStart"/>
      <w:r w:rsidR="00C91521">
        <w:rPr>
          <w:rFonts w:ascii="Times New Roman" w:hAnsi="Times New Roman"/>
          <w:bCs/>
          <w:szCs w:val="24"/>
        </w:rPr>
        <w:t>Mod</w:t>
      </w:r>
      <w:proofErr w:type="spellEnd"/>
      <w:r w:rsidR="00C91521" w:rsidRPr="00AB43C0">
        <w:rPr>
          <w:rFonts w:ascii="Times New Roman" w:hAnsi="Times New Roman"/>
          <w:bCs/>
          <w:szCs w:val="24"/>
        </w:rPr>
        <w:t>.…</w:t>
      </w:r>
      <w:r w:rsidRPr="00AB43C0">
        <w:rPr>
          <w:rFonts w:ascii="Times New Roman" w:hAnsi="Times New Roman"/>
          <w:bCs/>
          <w:szCs w:val="24"/>
        </w:rPr>
        <w:t>………………</w:t>
      </w:r>
      <w:r w:rsidR="00C91521" w:rsidRPr="00AB43C0">
        <w:rPr>
          <w:rFonts w:ascii="Times New Roman" w:hAnsi="Times New Roman"/>
          <w:bCs/>
          <w:szCs w:val="24"/>
        </w:rPr>
        <w:t>…</w:t>
      </w:r>
      <w:r w:rsidR="00C91521">
        <w:rPr>
          <w:rFonts w:ascii="Times New Roman" w:hAnsi="Times New Roman"/>
          <w:bCs/>
          <w:szCs w:val="24"/>
        </w:rPr>
        <w:t>…</w:t>
      </w:r>
      <w:r w:rsidRPr="00AB43C0">
        <w:rPr>
          <w:rFonts w:ascii="Times New Roman" w:hAnsi="Times New Roman"/>
          <w:bCs/>
          <w:szCs w:val="24"/>
        </w:rPr>
        <w:t>…</w:t>
      </w:r>
      <w:r w:rsidR="00C91521">
        <w:rPr>
          <w:rFonts w:ascii="Times New Roman" w:hAnsi="Times New Roman"/>
          <w:bCs/>
          <w:szCs w:val="24"/>
        </w:rPr>
        <w:t>...</w:t>
      </w:r>
      <w:r w:rsidRPr="00AB43C0">
        <w:rPr>
          <w:rFonts w:ascii="Times New Roman" w:hAnsi="Times New Roman"/>
          <w:bCs/>
          <w:szCs w:val="24"/>
        </w:rPr>
        <w:t>…</w:t>
      </w:r>
      <w:r>
        <w:rPr>
          <w:rFonts w:ascii="Times New Roman" w:hAnsi="Times New Roman"/>
          <w:bCs/>
          <w:szCs w:val="24"/>
        </w:rPr>
        <w:t>…</w:t>
      </w:r>
      <w:r w:rsidR="003F711F">
        <w:rPr>
          <w:rFonts w:ascii="Times New Roman" w:hAnsi="Times New Roman"/>
          <w:bCs/>
          <w:szCs w:val="24"/>
        </w:rPr>
        <w:t>...</w:t>
      </w:r>
      <w:r w:rsidR="00C91521">
        <w:rPr>
          <w:rFonts w:ascii="Times New Roman" w:hAnsi="Times New Roman"/>
          <w:bCs/>
          <w:szCs w:val="24"/>
        </w:rPr>
        <w:t>……</w:t>
      </w:r>
      <w:r w:rsidRPr="00AB43C0">
        <w:rPr>
          <w:rFonts w:ascii="Times New Roman" w:hAnsi="Times New Roman"/>
          <w:bCs/>
          <w:szCs w:val="24"/>
        </w:rPr>
        <w:t>…</w:t>
      </w:r>
      <w:r w:rsidR="0015727D">
        <w:rPr>
          <w:rFonts w:ascii="Times New Roman" w:hAnsi="Times New Roman"/>
          <w:bCs/>
          <w:szCs w:val="24"/>
        </w:rPr>
        <w:t>…</w:t>
      </w:r>
      <w:r w:rsidR="00FD6CC5">
        <w:rPr>
          <w:rFonts w:ascii="Times New Roman" w:hAnsi="Times New Roman"/>
          <w:bCs/>
          <w:szCs w:val="24"/>
        </w:rPr>
        <w:t>……</w:t>
      </w:r>
      <w:r w:rsidR="00640EFC">
        <w:rPr>
          <w:rFonts w:ascii="Times New Roman" w:hAnsi="Times New Roman"/>
          <w:bCs/>
          <w:szCs w:val="24"/>
        </w:rPr>
        <w:t>...</w:t>
      </w:r>
      <w:r w:rsidR="003F711F">
        <w:rPr>
          <w:rFonts w:ascii="Times New Roman" w:hAnsi="Times New Roman"/>
          <w:bCs/>
          <w:szCs w:val="24"/>
        </w:rPr>
        <w:t>…</w:t>
      </w:r>
      <w:r w:rsidR="00640EFC">
        <w:rPr>
          <w:rFonts w:ascii="Times New Roman" w:hAnsi="Times New Roman"/>
          <w:bCs/>
          <w:szCs w:val="24"/>
        </w:rPr>
        <w:t>29</w:t>
      </w:r>
    </w:p>
    <w:p w14:paraId="3615E26B" w14:textId="790B1762" w:rsidR="003D4818" w:rsidRPr="00AB43C0"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 xml:space="preserve">4.  </w:t>
      </w:r>
      <w:r w:rsidR="00FD6CC5">
        <w:rPr>
          <w:rFonts w:ascii="Times New Roman" w:hAnsi="Times New Roman"/>
          <w:szCs w:val="24"/>
        </w:rPr>
        <w:t xml:space="preserve">BÜTÜN </w:t>
      </w:r>
      <w:r w:rsidR="002B3233">
        <w:rPr>
          <w:rFonts w:ascii="Times New Roman" w:hAnsi="Times New Roman"/>
          <w:szCs w:val="24"/>
        </w:rPr>
        <w:t>PARÇALARIN</w:t>
      </w:r>
      <w:r w:rsidR="00FD6CC5">
        <w:rPr>
          <w:rFonts w:ascii="Times New Roman" w:hAnsi="Times New Roman"/>
          <w:szCs w:val="24"/>
        </w:rPr>
        <w:t xml:space="preserve"> </w:t>
      </w:r>
      <w:r>
        <w:rPr>
          <w:rFonts w:ascii="Times New Roman" w:hAnsi="Times New Roman"/>
          <w:szCs w:val="24"/>
        </w:rPr>
        <w:t>BİRLEŞTİRİLMES</w:t>
      </w:r>
      <w:r w:rsidR="00165B25">
        <w:rPr>
          <w:rFonts w:ascii="Times New Roman" w:hAnsi="Times New Roman"/>
          <w:szCs w:val="24"/>
        </w:rPr>
        <w:t>İ……………</w:t>
      </w:r>
      <w:r w:rsidR="003F711F">
        <w:rPr>
          <w:rFonts w:ascii="Times New Roman" w:hAnsi="Times New Roman"/>
          <w:szCs w:val="24"/>
        </w:rPr>
        <w:t>……………</w:t>
      </w:r>
      <w:r w:rsidR="00640EFC">
        <w:rPr>
          <w:rFonts w:ascii="Times New Roman" w:hAnsi="Times New Roman"/>
          <w:szCs w:val="24"/>
        </w:rPr>
        <w:t>……</w:t>
      </w:r>
      <w:r w:rsidR="00FD6CC5">
        <w:rPr>
          <w:rFonts w:ascii="Times New Roman" w:hAnsi="Times New Roman"/>
          <w:szCs w:val="24"/>
        </w:rPr>
        <w:t>3</w:t>
      </w:r>
      <w:r w:rsidR="00640EFC">
        <w:rPr>
          <w:rFonts w:ascii="Times New Roman" w:hAnsi="Times New Roman"/>
          <w:szCs w:val="24"/>
        </w:rPr>
        <w:t>2</w:t>
      </w:r>
    </w:p>
    <w:p w14:paraId="25B800B0" w14:textId="34A01D28" w:rsidR="003D4818" w:rsidRPr="00AB43C0" w:rsidRDefault="00165B25"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5</w:t>
      </w:r>
      <w:r w:rsidR="003D4818">
        <w:rPr>
          <w:rFonts w:ascii="Times New Roman" w:hAnsi="Times New Roman"/>
          <w:szCs w:val="24"/>
        </w:rPr>
        <w:t xml:space="preserve">. </w:t>
      </w:r>
      <w:r w:rsidR="003D4818" w:rsidRPr="00AB43C0">
        <w:rPr>
          <w:rFonts w:ascii="Times New Roman" w:hAnsi="Times New Roman"/>
          <w:szCs w:val="24"/>
        </w:rPr>
        <w:t>SONUÇ</w:t>
      </w:r>
      <w:r w:rsidR="003D4818">
        <w:rPr>
          <w:rFonts w:ascii="Times New Roman" w:hAnsi="Times New Roman"/>
          <w:szCs w:val="24"/>
        </w:rPr>
        <w:t xml:space="preserve"> VE ÖNERİLER</w:t>
      </w:r>
      <w:r w:rsidR="003D4818" w:rsidRPr="00AB43C0">
        <w:rPr>
          <w:rFonts w:ascii="Times New Roman" w:hAnsi="Times New Roman"/>
          <w:szCs w:val="24"/>
        </w:rPr>
        <w:t>...………………………………………………</w:t>
      </w:r>
      <w:r w:rsidR="003F711F" w:rsidRPr="00AB43C0">
        <w:rPr>
          <w:rFonts w:ascii="Times New Roman" w:hAnsi="Times New Roman"/>
          <w:szCs w:val="24"/>
        </w:rPr>
        <w:t>…</w:t>
      </w:r>
      <w:r w:rsidR="003F711F">
        <w:rPr>
          <w:rFonts w:ascii="Times New Roman" w:hAnsi="Times New Roman"/>
          <w:szCs w:val="24"/>
        </w:rPr>
        <w:t>…</w:t>
      </w:r>
      <w:r w:rsidR="003D4818">
        <w:rPr>
          <w:rFonts w:ascii="Times New Roman" w:hAnsi="Times New Roman"/>
          <w:szCs w:val="24"/>
        </w:rPr>
        <w:t>.</w:t>
      </w:r>
      <w:r w:rsidR="00640EFC">
        <w:rPr>
          <w:rFonts w:ascii="Times New Roman" w:hAnsi="Times New Roman"/>
          <w:szCs w:val="24"/>
        </w:rPr>
        <w:t>..35</w:t>
      </w:r>
    </w:p>
    <w:p w14:paraId="1EFF282C" w14:textId="524CDA1B" w:rsidR="003D4818" w:rsidRPr="00AB43C0" w:rsidRDefault="0097323B"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t>KAYNAKLAR</w:t>
      </w:r>
      <w:r w:rsidR="003D4818">
        <w:rPr>
          <w:rFonts w:ascii="Times New Roman" w:hAnsi="Times New Roman"/>
          <w:bCs/>
          <w:szCs w:val="24"/>
        </w:rPr>
        <w:t>…</w:t>
      </w:r>
      <w:r>
        <w:rPr>
          <w:rFonts w:ascii="Times New Roman" w:hAnsi="Times New Roman"/>
          <w:bCs/>
          <w:szCs w:val="24"/>
        </w:rPr>
        <w:t>…………………</w:t>
      </w:r>
      <w:r w:rsidR="003D4818" w:rsidRPr="00AB43C0">
        <w:rPr>
          <w:rFonts w:ascii="Times New Roman" w:hAnsi="Times New Roman"/>
          <w:bCs/>
          <w:szCs w:val="24"/>
        </w:rPr>
        <w:t>…………………………………………</w:t>
      </w:r>
      <w:r w:rsidR="003D4818">
        <w:rPr>
          <w:rFonts w:ascii="Times New Roman" w:hAnsi="Times New Roman"/>
          <w:bCs/>
          <w:szCs w:val="24"/>
        </w:rPr>
        <w:t>….</w:t>
      </w:r>
      <w:r w:rsidR="00640EFC">
        <w:rPr>
          <w:rFonts w:ascii="Times New Roman" w:hAnsi="Times New Roman"/>
          <w:bCs/>
          <w:szCs w:val="24"/>
        </w:rPr>
        <w:t>..</w:t>
      </w:r>
      <w:r w:rsidR="003D4818" w:rsidRPr="00AB43C0">
        <w:rPr>
          <w:rFonts w:ascii="Times New Roman" w:hAnsi="Times New Roman"/>
          <w:bCs/>
          <w:szCs w:val="24"/>
        </w:rPr>
        <w:t>…</w:t>
      </w:r>
      <w:r w:rsidR="00640EFC">
        <w:rPr>
          <w:rFonts w:ascii="Times New Roman" w:hAnsi="Times New Roman"/>
          <w:bCs/>
          <w:szCs w:val="24"/>
        </w:rPr>
        <w:t>3</w:t>
      </w:r>
      <w:r w:rsidR="003D4818" w:rsidRPr="00AB43C0">
        <w:rPr>
          <w:rFonts w:ascii="Times New Roman" w:hAnsi="Times New Roman"/>
          <w:bCs/>
          <w:szCs w:val="24"/>
        </w:rPr>
        <w:t>6</w:t>
      </w:r>
    </w:p>
    <w:p w14:paraId="3DB4D75B" w14:textId="77777777" w:rsidR="003D4818" w:rsidRDefault="003D4818" w:rsidP="003D4818"/>
    <w:p w14:paraId="5DB6A0D0" w14:textId="77777777"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p>
    <w:p w14:paraId="424434D6" w14:textId="77777777" w:rsidR="003D4818" w:rsidRDefault="003D4818" w:rsidP="003D4818">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p>
    <w:p w14:paraId="02D096CE" w14:textId="77777777" w:rsidR="003D4818" w:rsidRDefault="003D4818">
      <w:pPr>
        <w:rPr>
          <w:rFonts w:ascii="Times New Roman" w:eastAsia="Times New Roman" w:hAnsi="Times New Roman" w:cs="Times New Roman"/>
          <w:b/>
          <w:bCs/>
          <w:sz w:val="24"/>
          <w:szCs w:val="24"/>
          <w:lang w:eastAsia="ar-SA"/>
        </w:rPr>
      </w:pPr>
      <w:r>
        <w:rPr>
          <w:rFonts w:ascii="Times New Roman" w:hAnsi="Times New Roman"/>
          <w:bCs/>
          <w:szCs w:val="24"/>
        </w:rPr>
        <w:br w:type="page"/>
      </w:r>
    </w:p>
    <w:p w14:paraId="460D1520" w14:textId="77777777" w:rsidR="00553A54" w:rsidRDefault="003D4818" w:rsidP="00553A54">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bCs/>
          <w:szCs w:val="24"/>
        </w:rPr>
      </w:pPr>
      <w:r w:rsidRPr="00AB43C0">
        <w:rPr>
          <w:rFonts w:ascii="Times New Roman" w:hAnsi="Times New Roman"/>
          <w:bCs/>
          <w:szCs w:val="24"/>
        </w:rPr>
        <w:lastRenderedPageBreak/>
        <w:t>EKLER</w:t>
      </w:r>
    </w:p>
    <w:p w14:paraId="1DEAFD4B" w14:textId="6C95B351" w:rsidR="00553A54" w:rsidRPr="00553A54" w:rsidRDefault="003D4818" w:rsidP="00553A54">
      <w:pPr>
        <w:pStyle w:val="zelsayfabasligi"/>
        <w:tabs>
          <w:tab w:val="left" w:pos="426"/>
          <w:tab w:val="left" w:pos="851"/>
          <w:tab w:val="left" w:pos="1134"/>
          <w:tab w:val="left" w:pos="1276"/>
          <w:tab w:val="left" w:pos="1701"/>
          <w:tab w:val="left" w:pos="2268"/>
          <w:tab w:val="left" w:pos="7938"/>
          <w:tab w:val="left" w:pos="8222"/>
        </w:tabs>
        <w:spacing w:after="0" w:line="360" w:lineRule="auto"/>
        <w:rPr>
          <w:rFonts w:ascii="Times New Roman" w:hAnsi="Times New Roman"/>
          <w:szCs w:val="24"/>
        </w:rPr>
      </w:pPr>
      <w:r>
        <w:rPr>
          <w:rFonts w:ascii="Times New Roman" w:hAnsi="Times New Roman"/>
          <w:szCs w:val="24"/>
        </w:rPr>
        <w:t>EK 1:</w:t>
      </w:r>
      <w:r w:rsidR="00553A54" w:rsidRPr="00553A54">
        <w:rPr>
          <w:rFonts w:ascii="Times New Roman" w:hAnsi="Times New Roman"/>
          <w:b w:val="0"/>
          <w:bCs/>
          <w:sz w:val="28"/>
          <w:szCs w:val="28"/>
        </w:rPr>
        <w:t xml:space="preserve"> </w:t>
      </w:r>
      <w:r w:rsidR="00553A54" w:rsidRPr="00553A54">
        <w:rPr>
          <w:rFonts w:ascii="Times New Roman" w:hAnsi="Times New Roman"/>
          <w:sz w:val="28"/>
          <w:szCs w:val="28"/>
        </w:rPr>
        <w:t>EK-1 Otonom Robot Kodları</w:t>
      </w:r>
    </w:p>
    <w:p w14:paraId="54752B38" w14:textId="7EF03946" w:rsidR="003D4818" w:rsidRDefault="003D4818" w:rsidP="003D4818">
      <w:pPr>
        <w:pStyle w:val="zelsayfabasligi"/>
        <w:tabs>
          <w:tab w:val="left" w:pos="426"/>
          <w:tab w:val="left" w:pos="851"/>
          <w:tab w:val="left" w:pos="1276"/>
          <w:tab w:val="left" w:pos="7938"/>
        </w:tabs>
        <w:spacing w:after="0" w:line="360" w:lineRule="auto"/>
        <w:rPr>
          <w:rFonts w:ascii="Times New Roman" w:hAnsi="Times New Roman"/>
          <w:szCs w:val="24"/>
        </w:rPr>
      </w:pPr>
      <w:r>
        <w:rPr>
          <w:rFonts w:ascii="Times New Roman" w:hAnsi="Times New Roman"/>
          <w:szCs w:val="24"/>
        </w:rPr>
        <w:br/>
      </w:r>
      <w:r>
        <w:rPr>
          <w:rFonts w:ascii="Times New Roman" w:hAnsi="Times New Roman"/>
          <w:szCs w:val="24"/>
        </w:rPr>
        <w:tab/>
        <w:t xml:space="preserve"> </w:t>
      </w:r>
    </w:p>
    <w:p w14:paraId="1FBCE175" w14:textId="498CC48E" w:rsidR="002E3277" w:rsidRDefault="002E3277">
      <w:r>
        <w:br w:type="page"/>
      </w:r>
    </w:p>
    <w:p w14:paraId="70EAB986" w14:textId="77777777" w:rsidR="002E3277" w:rsidRDefault="002E3277" w:rsidP="002E3277">
      <w:pPr>
        <w:pStyle w:val="zelsayfabasligi"/>
        <w:spacing w:after="0" w:line="480" w:lineRule="auto"/>
        <w:rPr>
          <w:rFonts w:ascii="Times New Roman" w:hAnsi="Times New Roman"/>
          <w:sz w:val="28"/>
          <w:szCs w:val="28"/>
        </w:rPr>
      </w:pPr>
      <w:r>
        <w:rPr>
          <w:rFonts w:ascii="Times New Roman" w:hAnsi="Times New Roman"/>
          <w:sz w:val="28"/>
          <w:szCs w:val="28"/>
        </w:rPr>
        <w:lastRenderedPageBreak/>
        <w:t>TABLOLAR</w:t>
      </w:r>
      <w:r w:rsidRPr="00151EE9">
        <w:rPr>
          <w:rFonts w:ascii="Times New Roman" w:hAnsi="Times New Roman"/>
          <w:sz w:val="28"/>
          <w:szCs w:val="28"/>
        </w:rPr>
        <w:t xml:space="preserve"> LİSTESİ</w:t>
      </w:r>
    </w:p>
    <w:p w14:paraId="77DC3FFD" w14:textId="77777777" w:rsidR="002E3277" w:rsidRPr="003A04D1" w:rsidRDefault="002E3277" w:rsidP="002E3277">
      <w:pPr>
        <w:pStyle w:val="zelsayfabasligi"/>
        <w:tabs>
          <w:tab w:val="left" w:pos="1134"/>
          <w:tab w:val="left" w:pos="8080"/>
        </w:tabs>
        <w:spacing w:after="0"/>
        <w:rPr>
          <w:rFonts w:ascii="Times New Roman" w:hAnsi="Times New Roman"/>
          <w:szCs w:val="24"/>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Cs w:val="24"/>
        </w:rPr>
        <w:t xml:space="preserve">Sayfa </w:t>
      </w:r>
    </w:p>
    <w:p w14:paraId="578FC5EB" w14:textId="492DAA1C" w:rsidR="002E3277" w:rsidRDefault="002E3277" w:rsidP="002E3277">
      <w:pPr>
        <w:pStyle w:val="zelsayfabasligi"/>
        <w:tabs>
          <w:tab w:val="left" w:pos="1134"/>
          <w:tab w:val="left" w:pos="8222"/>
        </w:tabs>
        <w:spacing w:after="0"/>
        <w:ind w:left="1134" w:hanging="1134"/>
        <w:rPr>
          <w:rFonts w:ascii="Times New Roman" w:hAnsi="Times New Roman"/>
          <w:b w:val="0"/>
          <w:szCs w:val="24"/>
        </w:rPr>
      </w:pPr>
      <w:r w:rsidRPr="003A04D1">
        <w:rPr>
          <w:rFonts w:ascii="Times New Roman" w:hAnsi="Times New Roman"/>
          <w:b w:val="0"/>
          <w:szCs w:val="24"/>
        </w:rPr>
        <w:t xml:space="preserve">Tablo </w:t>
      </w:r>
      <w:r w:rsidR="00754DE4">
        <w:rPr>
          <w:rFonts w:ascii="Times New Roman" w:hAnsi="Times New Roman"/>
          <w:b w:val="0"/>
          <w:szCs w:val="24"/>
        </w:rPr>
        <w:t>3</w:t>
      </w:r>
      <w:r w:rsidR="00754DE4" w:rsidRPr="003A04D1">
        <w:rPr>
          <w:rFonts w:ascii="Times New Roman" w:hAnsi="Times New Roman"/>
          <w:b w:val="0"/>
          <w:szCs w:val="24"/>
        </w:rPr>
        <w:t>.1</w:t>
      </w:r>
      <w:r w:rsidR="00754DE4">
        <w:rPr>
          <w:rFonts w:ascii="Times New Roman" w:hAnsi="Times New Roman"/>
          <w:b w:val="0"/>
          <w:szCs w:val="24"/>
        </w:rPr>
        <w:t>. HC</w:t>
      </w:r>
      <w:r w:rsidR="006C5717">
        <w:rPr>
          <w:rFonts w:ascii="Times New Roman" w:hAnsi="Times New Roman"/>
          <w:b w:val="0"/>
          <w:szCs w:val="24"/>
        </w:rPr>
        <w:t>-SR04 Teknik Özellikleri</w:t>
      </w:r>
      <w:r>
        <w:rPr>
          <w:rFonts w:ascii="Times New Roman" w:hAnsi="Times New Roman"/>
          <w:b w:val="0"/>
          <w:szCs w:val="24"/>
        </w:rPr>
        <w:t>…………………………………………</w:t>
      </w:r>
      <w:r w:rsidR="002E3950">
        <w:rPr>
          <w:rFonts w:ascii="Times New Roman" w:hAnsi="Times New Roman"/>
          <w:b w:val="0"/>
          <w:szCs w:val="24"/>
        </w:rPr>
        <w:t>……</w:t>
      </w:r>
      <w:r>
        <w:rPr>
          <w:rFonts w:ascii="Times New Roman" w:hAnsi="Times New Roman"/>
          <w:b w:val="0"/>
          <w:szCs w:val="24"/>
        </w:rPr>
        <w:t>1</w:t>
      </w:r>
      <w:r w:rsidR="006C5717">
        <w:rPr>
          <w:rFonts w:ascii="Times New Roman" w:hAnsi="Times New Roman"/>
          <w:b w:val="0"/>
          <w:szCs w:val="24"/>
        </w:rPr>
        <w:t>2</w:t>
      </w:r>
    </w:p>
    <w:p w14:paraId="41A8AFB3" w14:textId="77777777" w:rsidR="002E3277" w:rsidRDefault="002E3277" w:rsidP="002E3277">
      <w:pPr>
        <w:pStyle w:val="zelsayfabasligi"/>
        <w:tabs>
          <w:tab w:val="left" w:pos="1134"/>
          <w:tab w:val="left" w:pos="8222"/>
        </w:tabs>
        <w:spacing w:after="0"/>
        <w:ind w:left="1134" w:hanging="1134"/>
        <w:rPr>
          <w:rFonts w:ascii="Times New Roman" w:hAnsi="Times New Roman"/>
          <w:b w:val="0"/>
          <w:szCs w:val="24"/>
        </w:rPr>
      </w:pPr>
    </w:p>
    <w:p w14:paraId="7F692C02" w14:textId="2095DA59" w:rsidR="002E3277" w:rsidRPr="003A04D1" w:rsidRDefault="002E3277" w:rsidP="002E3277">
      <w:pPr>
        <w:pStyle w:val="zelsayfabasligi"/>
        <w:tabs>
          <w:tab w:val="left" w:pos="1134"/>
          <w:tab w:val="left" w:pos="8222"/>
        </w:tabs>
        <w:spacing w:after="0"/>
        <w:ind w:left="1134" w:hanging="1134"/>
        <w:rPr>
          <w:rFonts w:ascii="Times New Roman" w:hAnsi="Times New Roman"/>
          <w:b w:val="0"/>
          <w:szCs w:val="24"/>
        </w:rPr>
      </w:pPr>
      <w:r>
        <w:rPr>
          <w:rFonts w:ascii="Times New Roman" w:hAnsi="Times New Roman"/>
          <w:b w:val="0"/>
          <w:szCs w:val="24"/>
        </w:rPr>
        <w:t xml:space="preserve">Tablo </w:t>
      </w:r>
      <w:r w:rsidR="006C5717">
        <w:rPr>
          <w:rFonts w:ascii="Times New Roman" w:hAnsi="Times New Roman"/>
          <w:b w:val="0"/>
          <w:szCs w:val="24"/>
        </w:rPr>
        <w:t>3</w:t>
      </w:r>
      <w:r>
        <w:rPr>
          <w:rFonts w:ascii="Times New Roman" w:hAnsi="Times New Roman"/>
          <w:b w:val="0"/>
          <w:szCs w:val="24"/>
        </w:rPr>
        <w:t>.2.</w:t>
      </w:r>
      <w:r>
        <w:rPr>
          <w:rFonts w:ascii="Times New Roman" w:hAnsi="Times New Roman"/>
          <w:b w:val="0"/>
          <w:szCs w:val="24"/>
        </w:rPr>
        <w:tab/>
      </w:r>
      <w:r w:rsidR="006C5717">
        <w:rPr>
          <w:rFonts w:ascii="Times New Roman" w:hAnsi="Times New Roman"/>
          <w:b w:val="0"/>
          <w:szCs w:val="24"/>
        </w:rPr>
        <w:t xml:space="preserve">TCRT5000 Kızılötesi </w:t>
      </w:r>
      <w:proofErr w:type="spellStart"/>
      <w:r w:rsidR="006C5717">
        <w:rPr>
          <w:rFonts w:ascii="Times New Roman" w:hAnsi="Times New Roman"/>
          <w:b w:val="0"/>
          <w:szCs w:val="24"/>
        </w:rPr>
        <w:t>Sensör</w:t>
      </w:r>
      <w:proofErr w:type="spellEnd"/>
      <w:r w:rsidR="006C5717">
        <w:rPr>
          <w:rFonts w:ascii="Times New Roman" w:hAnsi="Times New Roman"/>
          <w:b w:val="0"/>
          <w:szCs w:val="24"/>
        </w:rPr>
        <w:t xml:space="preserve"> Teknik Özellikleri</w:t>
      </w:r>
      <w:r w:rsidRPr="003A04D1">
        <w:rPr>
          <w:rFonts w:ascii="Times New Roman" w:hAnsi="Times New Roman"/>
          <w:b w:val="0"/>
          <w:szCs w:val="24"/>
        </w:rPr>
        <w:t>......................................</w:t>
      </w:r>
      <w:r w:rsidR="002E3950">
        <w:rPr>
          <w:rFonts w:ascii="Times New Roman" w:hAnsi="Times New Roman"/>
          <w:b w:val="0"/>
          <w:szCs w:val="24"/>
        </w:rPr>
        <w:t>..</w:t>
      </w:r>
      <w:r>
        <w:rPr>
          <w:rFonts w:ascii="Times New Roman" w:hAnsi="Times New Roman"/>
          <w:b w:val="0"/>
          <w:szCs w:val="24"/>
        </w:rPr>
        <w:t>.</w:t>
      </w:r>
      <w:r w:rsidRPr="003A04D1">
        <w:rPr>
          <w:rFonts w:ascii="Times New Roman" w:hAnsi="Times New Roman"/>
          <w:b w:val="0"/>
          <w:szCs w:val="24"/>
        </w:rPr>
        <w:t>1</w:t>
      </w:r>
      <w:r w:rsidR="00430005">
        <w:rPr>
          <w:rFonts w:ascii="Times New Roman" w:hAnsi="Times New Roman"/>
          <w:b w:val="0"/>
          <w:szCs w:val="24"/>
        </w:rPr>
        <w:t>5</w:t>
      </w:r>
    </w:p>
    <w:p w14:paraId="00CA3B99" w14:textId="77777777" w:rsidR="002E3277" w:rsidRDefault="002E3277" w:rsidP="002E3277">
      <w:pPr>
        <w:pStyle w:val="zelsayfabasligi"/>
        <w:tabs>
          <w:tab w:val="left" w:pos="1134"/>
          <w:tab w:val="left" w:pos="8222"/>
        </w:tabs>
        <w:spacing w:after="0"/>
        <w:ind w:left="1134" w:hanging="1134"/>
        <w:rPr>
          <w:rFonts w:ascii="Times New Roman" w:hAnsi="Times New Roman"/>
          <w:b w:val="0"/>
          <w:szCs w:val="24"/>
        </w:rPr>
      </w:pPr>
    </w:p>
    <w:p w14:paraId="51266D13" w14:textId="7D84935C" w:rsidR="006C5717" w:rsidRDefault="002E3277" w:rsidP="006C5717">
      <w:pPr>
        <w:pStyle w:val="zelsayfabasligi"/>
        <w:tabs>
          <w:tab w:val="left" w:pos="1134"/>
          <w:tab w:val="left" w:pos="8222"/>
        </w:tabs>
        <w:spacing w:after="0"/>
        <w:ind w:left="1134" w:hanging="1134"/>
        <w:rPr>
          <w:rFonts w:ascii="Times New Roman" w:hAnsi="Times New Roman"/>
          <w:b w:val="0"/>
          <w:szCs w:val="24"/>
        </w:rPr>
      </w:pPr>
      <w:r w:rsidRPr="007E1986">
        <w:rPr>
          <w:rFonts w:ascii="Times New Roman" w:hAnsi="Times New Roman"/>
          <w:b w:val="0"/>
          <w:szCs w:val="24"/>
        </w:rPr>
        <w:t xml:space="preserve">Tablo </w:t>
      </w:r>
      <w:r>
        <w:rPr>
          <w:rFonts w:ascii="Times New Roman" w:hAnsi="Times New Roman"/>
          <w:b w:val="0"/>
          <w:szCs w:val="24"/>
        </w:rPr>
        <w:t>3</w:t>
      </w:r>
      <w:r w:rsidRPr="007E1986">
        <w:rPr>
          <w:rFonts w:ascii="Times New Roman" w:hAnsi="Times New Roman"/>
          <w:b w:val="0"/>
          <w:szCs w:val="24"/>
        </w:rPr>
        <w:t>.</w:t>
      </w:r>
      <w:r w:rsidR="006C5717">
        <w:rPr>
          <w:rFonts w:ascii="Times New Roman" w:hAnsi="Times New Roman"/>
          <w:b w:val="0"/>
          <w:szCs w:val="24"/>
        </w:rPr>
        <w:t>3</w:t>
      </w:r>
      <w:r>
        <w:rPr>
          <w:rFonts w:ascii="Times New Roman" w:hAnsi="Times New Roman"/>
          <w:b w:val="0"/>
          <w:szCs w:val="24"/>
        </w:rPr>
        <w:t>.</w:t>
      </w:r>
      <w:r>
        <w:rPr>
          <w:rFonts w:ascii="Times New Roman" w:hAnsi="Times New Roman"/>
          <w:b w:val="0"/>
          <w:szCs w:val="24"/>
        </w:rPr>
        <w:tab/>
      </w:r>
      <w:r w:rsidR="006C5717">
        <w:rPr>
          <w:rFonts w:ascii="Times New Roman" w:hAnsi="Times New Roman"/>
          <w:b w:val="0"/>
          <w:szCs w:val="24"/>
        </w:rPr>
        <w:t>HC-06 Bluetooth Modül Teknik Özellikleri</w:t>
      </w:r>
      <w:r w:rsidRPr="007E1986">
        <w:rPr>
          <w:rFonts w:ascii="Times New Roman" w:hAnsi="Times New Roman"/>
          <w:b w:val="0"/>
          <w:szCs w:val="24"/>
        </w:rPr>
        <w:t>……….....</w:t>
      </w:r>
      <w:r w:rsidR="006C5717">
        <w:rPr>
          <w:rFonts w:ascii="Times New Roman" w:hAnsi="Times New Roman"/>
          <w:b w:val="0"/>
          <w:szCs w:val="24"/>
        </w:rPr>
        <w:t>...............................</w:t>
      </w:r>
      <w:r w:rsidR="00430005">
        <w:rPr>
          <w:rFonts w:ascii="Times New Roman" w:hAnsi="Times New Roman"/>
          <w:b w:val="0"/>
          <w:szCs w:val="24"/>
        </w:rPr>
        <w:t>17</w:t>
      </w:r>
    </w:p>
    <w:p w14:paraId="2F1EC514" w14:textId="68849B4B" w:rsidR="002E3277" w:rsidRDefault="002E3277" w:rsidP="006C5717">
      <w:pPr>
        <w:pStyle w:val="zelsayfabasligi"/>
        <w:tabs>
          <w:tab w:val="left" w:pos="1134"/>
          <w:tab w:val="left" w:pos="8222"/>
        </w:tabs>
        <w:spacing w:after="0"/>
        <w:ind w:left="1134" w:hanging="1134"/>
        <w:rPr>
          <w:rFonts w:ascii="Times New Roman" w:hAnsi="Times New Roman"/>
          <w:b w:val="0"/>
          <w:szCs w:val="24"/>
        </w:rPr>
      </w:pPr>
    </w:p>
    <w:p w14:paraId="4A7B4983" w14:textId="0CFA004A" w:rsidR="002E3277" w:rsidRPr="003A04D1" w:rsidRDefault="002E3277" w:rsidP="002E3277">
      <w:pPr>
        <w:pStyle w:val="zelsayfabasligi"/>
        <w:tabs>
          <w:tab w:val="left" w:pos="1134"/>
          <w:tab w:val="left" w:pos="8222"/>
        </w:tabs>
        <w:spacing w:after="0"/>
        <w:ind w:left="1134" w:hanging="1134"/>
        <w:rPr>
          <w:rFonts w:ascii="Times New Roman" w:hAnsi="Times New Roman"/>
          <w:b w:val="0"/>
          <w:szCs w:val="24"/>
        </w:rPr>
      </w:pPr>
      <w:r w:rsidRPr="007E1986">
        <w:rPr>
          <w:rFonts w:ascii="Times New Roman" w:hAnsi="Times New Roman"/>
          <w:b w:val="0"/>
          <w:szCs w:val="24"/>
        </w:rPr>
        <w:t xml:space="preserve">Tablo </w:t>
      </w:r>
      <w:r>
        <w:rPr>
          <w:rFonts w:ascii="Times New Roman" w:hAnsi="Times New Roman"/>
          <w:b w:val="0"/>
          <w:szCs w:val="24"/>
        </w:rPr>
        <w:t>3</w:t>
      </w:r>
      <w:r w:rsidRPr="007E1986">
        <w:rPr>
          <w:rFonts w:ascii="Times New Roman" w:hAnsi="Times New Roman"/>
          <w:b w:val="0"/>
          <w:szCs w:val="24"/>
        </w:rPr>
        <w:t>.</w:t>
      </w:r>
      <w:r w:rsidR="006C5717">
        <w:rPr>
          <w:rFonts w:ascii="Times New Roman" w:hAnsi="Times New Roman"/>
          <w:b w:val="0"/>
          <w:szCs w:val="24"/>
        </w:rPr>
        <w:t>4</w:t>
      </w:r>
      <w:r>
        <w:rPr>
          <w:rFonts w:ascii="Times New Roman" w:hAnsi="Times New Roman"/>
          <w:b w:val="0"/>
          <w:szCs w:val="24"/>
        </w:rPr>
        <w:t>.</w:t>
      </w:r>
      <w:r w:rsidRPr="007E1986">
        <w:rPr>
          <w:rFonts w:ascii="Times New Roman" w:hAnsi="Times New Roman"/>
          <w:b w:val="0"/>
          <w:szCs w:val="24"/>
        </w:rPr>
        <w:t xml:space="preserve"> </w:t>
      </w:r>
      <w:r>
        <w:rPr>
          <w:rFonts w:ascii="Times New Roman" w:hAnsi="Times New Roman"/>
          <w:b w:val="0"/>
          <w:szCs w:val="24"/>
        </w:rPr>
        <w:tab/>
      </w:r>
      <w:proofErr w:type="spellStart"/>
      <w:r w:rsidR="006C5717">
        <w:rPr>
          <w:rFonts w:ascii="Times New Roman" w:hAnsi="Times New Roman"/>
          <w:b w:val="0"/>
          <w:szCs w:val="24"/>
        </w:rPr>
        <w:t>Arduino</w:t>
      </w:r>
      <w:proofErr w:type="spellEnd"/>
      <w:r w:rsidR="006C5717">
        <w:rPr>
          <w:rFonts w:ascii="Times New Roman" w:hAnsi="Times New Roman"/>
          <w:b w:val="0"/>
          <w:szCs w:val="24"/>
        </w:rPr>
        <w:t xml:space="preserve"> NANO Teknik Özellikleri</w:t>
      </w:r>
      <w:r w:rsidRPr="007E1986">
        <w:rPr>
          <w:rFonts w:ascii="Times New Roman" w:hAnsi="Times New Roman"/>
          <w:b w:val="0"/>
          <w:szCs w:val="24"/>
        </w:rPr>
        <w:t>..............</w:t>
      </w:r>
      <w:r>
        <w:rPr>
          <w:rFonts w:ascii="Times New Roman" w:hAnsi="Times New Roman"/>
          <w:b w:val="0"/>
          <w:szCs w:val="24"/>
        </w:rPr>
        <w:t>....</w:t>
      </w:r>
      <w:r w:rsidR="006C5717">
        <w:rPr>
          <w:rFonts w:ascii="Times New Roman" w:hAnsi="Times New Roman"/>
          <w:b w:val="0"/>
          <w:szCs w:val="24"/>
        </w:rPr>
        <w:t>...........................................</w:t>
      </w:r>
      <w:r w:rsidR="00430005">
        <w:rPr>
          <w:rFonts w:ascii="Times New Roman" w:hAnsi="Times New Roman"/>
          <w:b w:val="0"/>
          <w:szCs w:val="24"/>
        </w:rPr>
        <w:t>19</w:t>
      </w:r>
    </w:p>
    <w:p w14:paraId="76BFF7BC" w14:textId="77777777" w:rsidR="002E3277" w:rsidRDefault="002E3277" w:rsidP="002E3277">
      <w:pPr>
        <w:pStyle w:val="zelsayfabasligi"/>
        <w:tabs>
          <w:tab w:val="left" w:pos="1134"/>
          <w:tab w:val="left" w:pos="8222"/>
        </w:tabs>
        <w:spacing w:after="0"/>
        <w:ind w:left="1134" w:hanging="1134"/>
        <w:rPr>
          <w:rFonts w:ascii="Times New Roman" w:hAnsi="Times New Roman"/>
          <w:b w:val="0"/>
          <w:szCs w:val="24"/>
        </w:rPr>
      </w:pPr>
    </w:p>
    <w:p w14:paraId="43AC277B" w14:textId="04CB259B" w:rsidR="002E3277" w:rsidRDefault="002E3277" w:rsidP="00430005">
      <w:pPr>
        <w:pStyle w:val="zelsayfabasligi"/>
        <w:tabs>
          <w:tab w:val="left" w:pos="1134"/>
          <w:tab w:val="left" w:pos="8222"/>
        </w:tabs>
        <w:spacing w:after="0"/>
        <w:ind w:left="1134" w:hanging="1134"/>
        <w:rPr>
          <w:rFonts w:ascii="Times New Roman" w:hAnsi="Times New Roman"/>
          <w:b w:val="0"/>
          <w:szCs w:val="24"/>
        </w:rPr>
      </w:pPr>
      <w:r w:rsidRPr="007E1986">
        <w:rPr>
          <w:rFonts w:ascii="Times New Roman" w:hAnsi="Times New Roman"/>
          <w:b w:val="0"/>
          <w:szCs w:val="24"/>
        </w:rPr>
        <w:t xml:space="preserve">Tablo </w:t>
      </w:r>
      <w:r>
        <w:rPr>
          <w:rFonts w:ascii="Times New Roman" w:hAnsi="Times New Roman"/>
          <w:b w:val="0"/>
          <w:szCs w:val="24"/>
        </w:rPr>
        <w:t>3</w:t>
      </w:r>
      <w:r w:rsidRPr="007E1986">
        <w:rPr>
          <w:rFonts w:ascii="Times New Roman" w:hAnsi="Times New Roman"/>
          <w:b w:val="0"/>
          <w:szCs w:val="24"/>
        </w:rPr>
        <w:t>.</w:t>
      </w:r>
      <w:r w:rsidR="006C5717">
        <w:rPr>
          <w:rFonts w:ascii="Times New Roman" w:hAnsi="Times New Roman"/>
          <w:b w:val="0"/>
          <w:szCs w:val="24"/>
        </w:rPr>
        <w:t>5</w:t>
      </w:r>
      <w:r>
        <w:rPr>
          <w:rFonts w:ascii="Times New Roman" w:hAnsi="Times New Roman"/>
          <w:b w:val="0"/>
          <w:szCs w:val="24"/>
        </w:rPr>
        <w:t>.</w:t>
      </w:r>
      <w:r>
        <w:rPr>
          <w:rFonts w:ascii="Times New Roman" w:hAnsi="Times New Roman"/>
          <w:b w:val="0"/>
          <w:szCs w:val="24"/>
        </w:rPr>
        <w:tab/>
      </w:r>
      <w:r w:rsidR="006C5717">
        <w:rPr>
          <w:rFonts w:ascii="Times New Roman" w:hAnsi="Times New Roman"/>
          <w:b w:val="0"/>
          <w:szCs w:val="24"/>
        </w:rPr>
        <w:t>L293D Motor Sürücü Devresi</w:t>
      </w:r>
      <w:r w:rsidR="001F2835">
        <w:rPr>
          <w:rFonts w:ascii="Times New Roman" w:hAnsi="Times New Roman"/>
          <w:b w:val="0"/>
          <w:szCs w:val="24"/>
        </w:rPr>
        <w:t xml:space="preserve"> Teknik Özellikleri</w:t>
      </w:r>
      <w:r w:rsidRPr="007E1986">
        <w:rPr>
          <w:rFonts w:ascii="Times New Roman" w:hAnsi="Times New Roman"/>
          <w:b w:val="0"/>
          <w:szCs w:val="24"/>
        </w:rPr>
        <w:t>…………..........</w:t>
      </w:r>
      <w:r>
        <w:rPr>
          <w:rFonts w:ascii="Times New Roman" w:hAnsi="Times New Roman"/>
          <w:b w:val="0"/>
          <w:szCs w:val="24"/>
        </w:rPr>
        <w:t>..........</w:t>
      </w:r>
      <w:r w:rsidR="006C5717">
        <w:rPr>
          <w:rFonts w:ascii="Times New Roman" w:hAnsi="Times New Roman"/>
          <w:b w:val="0"/>
          <w:szCs w:val="24"/>
        </w:rPr>
        <w:t>...2</w:t>
      </w:r>
      <w:r w:rsidR="00430005">
        <w:rPr>
          <w:rFonts w:ascii="Times New Roman" w:hAnsi="Times New Roman"/>
          <w:b w:val="0"/>
          <w:szCs w:val="24"/>
        </w:rPr>
        <w:t>2</w:t>
      </w:r>
    </w:p>
    <w:p w14:paraId="3E3F5985" w14:textId="77777777" w:rsidR="002E3277" w:rsidRDefault="002E3277" w:rsidP="002E3277"/>
    <w:p w14:paraId="1F5A1BF5" w14:textId="77777777" w:rsidR="002E3277" w:rsidRDefault="002E3277" w:rsidP="002E3277"/>
    <w:p w14:paraId="5EEF5B45" w14:textId="77777777" w:rsidR="002E3277" w:rsidRDefault="002E3277" w:rsidP="002E3277"/>
    <w:p w14:paraId="1F8D5B08" w14:textId="77777777" w:rsidR="002E3277" w:rsidRDefault="002E3277" w:rsidP="002E3277"/>
    <w:p w14:paraId="385D5DF8" w14:textId="77777777" w:rsidR="003D7B21" w:rsidRDefault="003D7B21" w:rsidP="003D7B21"/>
    <w:p w14:paraId="140AE51B" w14:textId="77777777" w:rsidR="003D7B21" w:rsidRDefault="003D7B21" w:rsidP="003D7B21"/>
    <w:p w14:paraId="010408CA" w14:textId="77777777" w:rsidR="003D7B21" w:rsidRDefault="003D7B21" w:rsidP="003D7B21"/>
    <w:p w14:paraId="12D1E7E8" w14:textId="77777777" w:rsidR="003D7B21" w:rsidRDefault="003D7B21" w:rsidP="003D7B21"/>
    <w:p w14:paraId="19BA5D71" w14:textId="77777777" w:rsidR="003D7B21" w:rsidRDefault="003D7B21" w:rsidP="003D7B21"/>
    <w:p w14:paraId="1D9F72D6" w14:textId="77777777" w:rsidR="003D7B21" w:rsidRDefault="003D7B21" w:rsidP="003D7B21"/>
    <w:p w14:paraId="09052F1C" w14:textId="77777777" w:rsidR="003D7B21" w:rsidRDefault="003D7B21" w:rsidP="003D7B21"/>
    <w:p w14:paraId="26ECF936" w14:textId="77777777" w:rsidR="003D7B21" w:rsidRDefault="003D7B21" w:rsidP="003D7B21"/>
    <w:p w14:paraId="1727A965" w14:textId="77777777" w:rsidR="00572524" w:rsidRDefault="00572524">
      <w:pPr>
        <w:rPr>
          <w:rFonts w:ascii="Times New Roman" w:eastAsia="Times New Roman" w:hAnsi="Times New Roman" w:cs="Times New Roman"/>
          <w:b/>
          <w:sz w:val="28"/>
          <w:szCs w:val="28"/>
          <w:lang w:eastAsia="ar-SA"/>
        </w:rPr>
      </w:pPr>
      <w:r>
        <w:rPr>
          <w:rFonts w:ascii="Times New Roman" w:hAnsi="Times New Roman"/>
          <w:sz w:val="28"/>
          <w:szCs w:val="28"/>
        </w:rPr>
        <w:br w:type="page"/>
      </w:r>
    </w:p>
    <w:p w14:paraId="74469D7D" w14:textId="0882A604" w:rsidR="00FE47CB" w:rsidRDefault="00FE47CB" w:rsidP="00FE47CB">
      <w:pPr>
        <w:pStyle w:val="zelsayfabasligi"/>
        <w:tabs>
          <w:tab w:val="left" w:pos="1134"/>
          <w:tab w:val="left" w:pos="8222"/>
        </w:tabs>
        <w:spacing w:after="0" w:line="360" w:lineRule="auto"/>
        <w:rPr>
          <w:rFonts w:ascii="Times New Roman" w:hAnsi="Times New Roman"/>
          <w:sz w:val="28"/>
          <w:szCs w:val="28"/>
        </w:rPr>
      </w:pPr>
      <w:r>
        <w:rPr>
          <w:rFonts w:ascii="Times New Roman" w:hAnsi="Times New Roman"/>
          <w:sz w:val="28"/>
          <w:szCs w:val="28"/>
        </w:rPr>
        <w:lastRenderedPageBreak/>
        <w:t>ŞEKİLLER</w:t>
      </w:r>
      <w:r w:rsidRPr="00151EE9">
        <w:rPr>
          <w:rFonts w:ascii="Times New Roman" w:hAnsi="Times New Roman"/>
          <w:sz w:val="28"/>
          <w:szCs w:val="28"/>
        </w:rPr>
        <w:t xml:space="preserve"> LİSTESİ</w:t>
      </w:r>
    </w:p>
    <w:p w14:paraId="5414BC85" w14:textId="3B19FB0C" w:rsidR="00FE47CB" w:rsidRPr="0066181A" w:rsidRDefault="00FE47CB" w:rsidP="00FE47CB">
      <w:pPr>
        <w:pStyle w:val="zelsayfabasligi"/>
        <w:tabs>
          <w:tab w:val="left" w:pos="8080"/>
        </w:tabs>
        <w:spacing w:after="0"/>
        <w:rPr>
          <w:rFonts w:ascii="Times New Roman" w:hAnsi="Times New Roman"/>
          <w:szCs w:val="24"/>
        </w:rPr>
      </w:pPr>
      <w:r>
        <w:rPr>
          <w:rFonts w:ascii="Times New Roman" w:hAnsi="Times New Roman"/>
          <w:sz w:val="28"/>
          <w:szCs w:val="28"/>
        </w:rPr>
        <w:t xml:space="preserve">         </w:t>
      </w:r>
      <w:r>
        <w:rPr>
          <w:rFonts w:ascii="Times New Roman" w:hAnsi="Times New Roman"/>
          <w:sz w:val="28"/>
          <w:szCs w:val="28"/>
        </w:rPr>
        <w:tab/>
        <w:t xml:space="preserve">                                                                                            </w:t>
      </w:r>
      <w:r>
        <w:rPr>
          <w:rFonts w:ascii="Times New Roman" w:hAnsi="Times New Roman"/>
          <w:sz w:val="28"/>
          <w:szCs w:val="28"/>
        </w:rPr>
        <w:tab/>
        <w:t xml:space="preserve">   </w:t>
      </w:r>
      <w:r w:rsidRPr="0066181A">
        <w:rPr>
          <w:rFonts w:ascii="Times New Roman" w:hAnsi="Times New Roman"/>
          <w:szCs w:val="24"/>
        </w:rPr>
        <w:t xml:space="preserve">Sayfa </w:t>
      </w:r>
    </w:p>
    <w:p w14:paraId="276E87D3" w14:textId="476C6F6C" w:rsidR="00DB7BA7" w:rsidRDefault="00FE47CB" w:rsidP="00DB7BA7">
      <w:pPr>
        <w:pStyle w:val="zelsayfabasligi"/>
        <w:tabs>
          <w:tab w:val="left" w:pos="1134"/>
          <w:tab w:val="left" w:pos="8222"/>
          <w:tab w:val="left" w:pos="8364"/>
        </w:tabs>
        <w:spacing w:after="0"/>
        <w:ind w:left="1134" w:hanging="1134"/>
        <w:rPr>
          <w:rFonts w:ascii="Times New Roman" w:hAnsi="Times New Roman"/>
          <w:b w:val="0"/>
          <w:szCs w:val="24"/>
        </w:rPr>
      </w:pPr>
      <w:r>
        <w:rPr>
          <w:rFonts w:ascii="Times New Roman" w:hAnsi="Times New Roman"/>
          <w:b w:val="0"/>
          <w:szCs w:val="24"/>
        </w:rPr>
        <w:t>Şekil</w:t>
      </w:r>
      <w:r w:rsidRPr="003A04D1">
        <w:rPr>
          <w:rFonts w:ascii="Times New Roman" w:hAnsi="Times New Roman"/>
          <w:b w:val="0"/>
          <w:szCs w:val="24"/>
        </w:rPr>
        <w:t xml:space="preserve"> </w:t>
      </w:r>
      <w:r w:rsidR="00754DE4">
        <w:rPr>
          <w:rFonts w:ascii="Times New Roman" w:hAnsi="Times New Roman"/>
          <w:b w:val="0"/>
          <w:szCs w:val="24"/>
        </w:rPr>
        <w:t>1</w:t>
      </w:r>
      <w:r w:rsidR="00754DE4" w:rsidRPr="003A04D1">
        <w:rPr>
          <w:rFonts w:ascii="Times New Roman" w:hAnsi="Times New Roman"/>
          <w:b w:val="0"/>
          <w:szCs w:val="24"/>
        </w:rPr>
        <w:t>.1</w:t>
      </w:r>
      <w:r w:rsidR="00754DE4">
        <w:rPr>
          <w:rFonts w:ascii="Times New Roman" w:hAnsi="Times New Roman"/>
          <w:b w:val="0"/>
          <w:szCs w:val="24"/>
        </w:rPr>
        <w:t xml:space="preserve"> </w:t>
      </w:r>
      <w:proofErr w:type="spellStart"/>
      <w:r w:rsidR="001F7560">
        <w:rPr>
          <w:rFonts w:ascii="Times New Roman" w:hAnsi="Times New Roman"/>
          <w:b w:val="0"/>
          <w:szCs w:val="24"/>
        </w:rPr>
        <w:t>Elmier</w:t>
      </w:r>
      <w:proofErr w:type="spellEnd"/>
      <w:r w:rsidR="001F7560">
        <w:rPr>
          <w:rFonts w:ascii="Times New Roman" w:hAnsi="Times New Roman"/>
          <w:b w:val="0"/>
          <w:szCs w:val="24"/>
        </w:rPr>
        <w:t xml:space="preserve"> </w:t>
      </w:r>
      <w:proofErr w:type="spellStart"/>
      <w:r w:rsidR="001F7560">
        <w:rPr>
          <w:rFonts w:ascii="Times New Roman" w:hAnsi="Times New Roman"/>
          <w:b w:val="0"/>
          <w:szCs w:val="24"/>
        </w:rPr>
        <w:t>Elsie</w:t>
      </w:r>
      <w:proofErr w:type="spellEnd"/>
      <w:r w:rsidR="001F7560">
        <w:rPr>
          <w:rFonts w:ascii="Times New Roman" w:hAnsi="Times New Roman"/>
          <w:b w:val="0"/>
          <w:szCs w:val="24"/>
        </w:rPr>
        <w:t xml:space="preserve"> Robot</w:t>
      </w:r>
      <w:r w:rsidR="00440CAC">
        <w:rPr>
          <w:rFonts w:ascii="Times New Roman" w:hAnsi="Times New Roman"/>
          <w:b w:val="0"/>
          <w:szCs w:val="24"/>
        </w:rPr>
        <w:t>………………………...</w:t>
      </w:r>
      <w:r>
        <w:rPr>
          <w:rFonts w:ascii="Times New Roman" w:hAnsi="Times New Roman"/>
          <w:b w:val="0"/>
          <w:szCs w:val="24"/>
        </w:rPr>
        <w:t>…………</w:t>
      </w:r>
      <w:r w:rsidR="001F7560">
        <w:rPr>
          <w:rFonts w:ascii="Times New Roman" w:hAnsi="Times New Roman"/>
          <w:b w:val="0"/>
          <w:szCs w:val="24"/>
        </w:rPr>
        <w:t>…</w:t>
      </w:r>
      <w:r w:rsidR="003F711F">
        <w:rPr>
          <w:rFonts w:ascii="Times New Roman" w:hAnsi="Times New Roman"/>
          <w:b w:val="0"/>
          <w:szCs w:val="24"/>
        </w:rPr>
        <w:t>………………...</w:t>
      </w:r>
      <w:r w:rsidR="001F7560">
        <w:rPr>
          <w:rFonts w:ascii="Times New Roman" w:hAnsi="Times New Roman"/>
          <w:b w:val="0"/>
          <w:szCs w:val="24"/>
        </w:rPr>
        <w:t>.........</w:t>
      </w:r>
      <w:r w:rsidR="00440CAC">
        <w:rPr>
          <w:rFonts w:ascii="Times New Roman" w:hAnsi="Times New Roman"/>
          <w:b w:val="0"/>
          <w:szCs w:val="24"/>
        </w:rPr>
        <w:t>2</w:t>
      </w:r>
    </w:p>
    <w:p w14:paraId="5AF4FCAE" w14:textId="77777777" w:rsidR="00DB7BA7" w:rsidRDefault="00DB7BA7" w:rsidP="00DB7BA7">
      <w:pPr>
        <w:pStyle w:val="zelsayfabasligi"/>
        <w:tabs>
          <w:tab w:val="left" w:pos="1134"/>
          <w:tab w:val="left" w:pos="8222"/>
          <w:tab w:val="left" w:pos="8364"/>
        </w:tabs>
        <w:spacing w:after="0"/>
        <w:ind w:left="1134" w:hanging="1134"/>
        <w:rPr>
          <w:rFonts w:ascii="Times New Roman" w:hAnsi="Times New Roman"/>
          <w:b w:val="0"/>
          <w:szCs w:val="24"/>
        </w:rPr>
      </w:pPr>
    </w:p>
    <w:p w14:paraId="61E18681" w14:textId="542FAC46" w:rsidR="005A5C82" w:rsidRDefault="00FE47CB" w:rsidP="00DB7BA7">
      <w:pPr>
        <w:pStyle w:val="zelsayfabasligi"/>
        <w:tabs>
          <w:tab w:val="left" w:pos="1134"/>
          <w:tab w:val="left" w:pos="8222"/>
          <w:tab w:val="left" w:pos="8364"/>
        </w:tabs>
        <w:spacing w:after="0"/>
        <w:ind w:left="1134" w:hanging="1134"/>
        <w:rPr>
          <w:rFonts w:ascii="Times New Roman" w:hAnsi="Times New Roman"/>
          <w:b w:val="0"/>
          <w:szCs w:val="24"/>
        </w:rPr>
      </w:pPr>
      <w:r>
        <w:rPr>
          <w:rFonts w:ascii="Times New Roman" w:hAnsi="Times New Roman"/>
          <w:b w:val="0"/>
          <w:szCs w:val="24"/>
        </w:rPr>
        <w:t xml:space="preserve">Şekil </w:t>
      </w:r>
      <w:r w:rsidR="00754DE4">
        <w:rPr>
          <w:rFonts w:ascii="Times New Roman" w:hAnsi="Times New Roman"/>
          <w:b w:val="0"/>
          <w:szCs w:val="24"/>
        </w:rPr>
        <w:t xml:space="preserve">1.2 </w:t>
      </w:r>
      <w:proofErr w:type="spellStart"/>
      <w:r w:rsidR="001F7560">
        <w:rPr>
          <w:rFonts w:ascii="Times New Roman" w:hAnsi="Times New Roman"/>
          <w:b w:val="0"/>
          <w:szCs w:val="24"/>
        </w:rPr>
        <w:t>Shakey</w:t>
      </w:r>
      <w:proofErr w:type="spellEnd"/>
      <w:r w:rsidR="001F7560">
        <w:rPr>
          <w:rFonts w:ascii="Times New Roman" w:hAnsi="Times New Roman"/>
          <w:b w:val="0"/>
          <w:szCs w:val="24"/>
        </w:rPr>
        <w:t xml:space="preserve"> </w:t>
      </w:r>
      <w:r w:rsidR="00E429E8">
        <w:rPr>
          <w:rFonts w:ascii="Times New Roman" w:hAnsi="Times New Roman"/>
          <w:b w:val="0"/>
          <w:szCs w:val="24"/>
        </w:rPr>
        <w:t>Robot</w:t>
      </w:r>
      <w:r w:rsidRPr="003A04D1">
        <w:rPr>
          <w:rFonts w:ascii="Times New Roman" w:hAnsi="Times New Roman"/>
          <w:b w:val="0"/>
          <w:szCs w:val="24"/>
        </w:rPr>
        <w:t>...................................</w:t>
      </w:r>
      <w:r w:rsidR="001F7560">
        <w:rPr>
          <w:rFonts w:ascii="Times New Roman" w:hAnsi="Times New Roman"/>
          <w:b w:val="0"/>
          <w:szCs w:val="24"/>
        </w:rPr>
        <w:t>.......................</w:t>
      </w:r>
      <w:r w:rsidRPr="003A04D1">
        <w:rPr>
          <w:rFonts w:ascii="Times New Roman" w:hAnsi="Times New Roman"/>
          <w:b w:val="0"/>
          <w:szCs w:val="24"/>
        </w:rPr>
        <w:t>..........</w:t>
      </w:r>
      <w:r>
        <w:rPr>
          <w:rFonts w:ascii="Times New Roman" w:hAnsi="Times New Roman"/>
          <w:b w:val="0"/>
          <w:szCs w:val="24"/>
        </w:rPr>
        <w:t>.........................</w:t>
      </w:r>
      <w:r w:rsidRPr="003A04D1">
        <w:rPr>
          <w:rFonts w:ascii="Times New Roman" w:hAnsi="Times New Roman"/>
          <w:b w:val="0"/>
          <w:szCs w:val="24"/>
        </w:rPr>
        <w:t>....</w:t>
      </w:r>
      <w:r>
        <w:rPr>
          <w:rFonts w:ascii="Times New Roman" w:hAnsi="Times New Roman"/>
          <w:b w:val="0"/>
          <w:szCs w:val="24"/>
        </w:rPr>
        <w:t>....</w:t>
      </w:r>
      <w:r w:rsidR="00E429E8">
        <w:rPr>
          <w:rFonts w:ascii="Times New Roman" w:hAnsi="Times New Roman"/>
          <w:b w:val="0"/>
          <w:szCs w:val="24"/>
        </w:rPr>
        <w:t>.</w:t>
      </w:r>
      <w:r w:rsidR="00B02F9B">
        <w:rPr>
          <w:rFonts w:ascii="Times New Roman" w:hAnsi="Times New Roman"/>
          <w:b w:val="0"/>
          <w:szCs w:val="24"/>
        </w:rPr>
        <w:t>.</w:t>
      </w:r>
      <w:r w:rsidR="00F24E8F">
        <w:rPr>
          <w:rFonts w:ascii="Times New Roman" w:hAnsi="Times New Roman"/>
          <w:b w:val="0"/>
          <w:szCs w:val="24"/>
        </w:rPr>
        <w:t>3</w:t>
      </w:r>
    </w:p>
    <w:p w14:paraId="146CCBDF" w14:textId="77777777" w:rsidR="005A5C82" w:rsidRDefault="005A5C82" w:rsidP="00DB7BA7">
      <w:pPr>
        <w:pStyle w:val="zelsayfabasligi"/>
        <w:tabs>
          <w:tab w:val="left" w:pos="1134"/>
          <w:tab w:val="left" w:pos="8222"/>
          <w:tab w:val="left" w:pos="8364"/>
        </w:tabs>
        <w:spacing w:after="0"/>
        <w:ind w:left="1134" w:hanging="1134"/>
        <w:rPr>
          <w:rFonts w:ascii="Times New Roman" w:hAnsi="Times New Roman"/>
          <w:b w:val="0"/>
          <w:szCs w:val="24"/>
        </w:rPr>
      </w:pPr>
    </w:p>
    <w:p w14:paraId="22098B0A" w14:textId="5BDE864B" w:rsidR="00F24E8F" w:rsidRDefault="005A5C82" w:rsidP="00F24E8F">
      <w:pPr>
        <w:suppressAutoHyphens/>
        <w:spacing w:after="0" w:line="360" w:lineRule="auto"/>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eastAsia="ar-SA"/>
        </w:rPr>
        <w:t xml:space="preserve">Şekil 1.3 </w:t>
      </w:r>
      <w:proofErr w:type="spellStart"/>
      <w:r>
        <w:rPr>
          <w:rFonts w:ascii="Times New Roman" w:eastAsia="Times New Roman" w:hAnsi="Times New Roman" w:cs="Times New Roman"/>
          <w:sz w:val="24"/>
          <w:szCs w:val="24"/>
          <w:lang w:eastAsia="ar-SA"/>
        </w:rPr>
        <w:t>iRobot</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Roomba</w:t>
      </w:r>
      <w:proofErr w:type="spellEnd"/>
      <w:r>
        <w:rPr>
          <w:rFonts w:ascii="Times New Roman" w:eastAsia="Times New Roman" w:hAnsi="Times New Roman" w:cs="Times New Roman"/>
          <w:sz w:val="24"/>
          <w:szCs w:val="24"/>
          <w:lang w:eastAsia="ar-SA"/>
        </w:rPr>
        <w:t>……………………………………………………………</w:t>
      </w:r>
      <w:r w:rsidR="0006062C">
        <w:rPr>
          <w:rFonts w:ascii="Times New Roman" w:eastAsia="Times New Roman" w:hAnsi="Times New Roman" w:cs="Times New Roman"/>
          <w:sz w:val="24"/>
          <w:szCs w:val="24"/>
          <w:lang w:eastAsia="ar-SA"/>
        </w:rPr>
        <w:t>…</w:t>
      </w:r>
      <w:r w:rsidR="00917B72">
        <w:rPr>
          <w:rFonts w:ascii="Times New Roman" w:eastAsia="Times New Roman" w:hAnsi="Times New Roman" w:cs="Times New Roman"/>
          <w:sz w:val="24"/>
          <w:szCs w:val="24"/>
          <w:lang w:eastAsia="ar-SA"/>
        </w:rPr>
        <w:t>…</w:t>
      </w:r>
      <w:r w:rsidR="00F24E8F">
        <w:rPr>
          <w:rFonts w:ascii="Times New Roman" w:eastAsia="Times New Roman" w:hAnsi="Times New Roman" w:cs="Times New Roman"/>
          <w:sz w:val="24"/>
          <w:szCs w:val="24"/>
          <w:lang w:eastAsia="ar-SA"/>
        </w:rPr>
        <w:t>4</w:t>
      </w:r>
      <w:r w:rsidR="00F24E8F" w:rsidRPr="000A4BA6">
        <w:rPr>
          <w:rFonts w:ascii="Times New Roman" w:eastAsia="Times New Roman" w:hAnsi="Times New Roman" w:cs="Times New Roman"/>
          <w:sz w:val="24"/>
          <w:szCs w:val="24"/>
          <w:lang w:val="en-US" w:eastAsia="ar-SA"/>
        </w:rPr>
        <w:t xml:space="preserve">                               </w:t>
      </w:r>
    </w:p>
    <w:p w14:paraId="5C7AB9AA" w14:textId="02D2D054" w:rsidR="00FE47CB" w:rsidRPr="00F24E8F" w:rsidRDefault="00F24E8F" w:rsidP="00F24E8F">
      <w:pPr>
        <w:suppressAutoHyphens/>
        <w:spacing w:after="0" w:line="360" w:lineRule="auto"/>
        <w:rPr>
          <w:rFonts w:ascii="Times New Roman" w:eastAsia="Times New Roman" w:hAnsi="Times New Roman" w:cs="Times New Roman"/>
          <w:sz w:val="24"/>
          <w:szCs w:val="24"/>
          <w:lang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2.1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Süpürgenin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Çalışma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Prensibi</w:t>
      </w:r>
      <w:proofErr w:type="spellEnd"/>
      <w:r>
        <w:rPr>
          <w:rFonts w:ascii="Times New Roman" w:eastAsia="Times New Roman" w:hAnsi="Times New Roman" w:cs="Times New Roman"/>
          <w:sz w:val="24"/>
          <w:szCs w:val="24"/>
          <w:lang w:val="en-US" w:eastAsia="ar-SA"/>
        </w:rPr>
        <w:t>……………………………………</w:t>
      </w:r>
      <w:r w:rsidR="00FE47CB" w:rsidRPr="007E1986">
        <w:rPr>
          <w:rFonts w:ascii="Times New Roman" w:hAnsi="Times New Roman"/>
          <w:szCs w:val="24"/>
        </w:rPr>
        <w:t>..</w:t>
      </w:r>
      <w:r w:rsidR="00FE47CB">
        <w:rPr>
          <w:rFonts w:ascii="Times New Roman" w:hAnsi="Times New Roman"/>
          <w:szCs w:val="24"/>
        </w:rPr>
        <w:t>.</w:t>
      </w:r>
      <w:r w:rsidR="00FE47CB" w:rsidRPr="007E1986">
        <w:rPr>
          <w:rFonts w:ascii="Times New Roman" w:hAnsi="Times New Roman"/>
          <w:szCs w:val="24"/>
        </w:rPr>
        <w:t>.</w:t>
      </w:r>
      <w:r w:rsidR="00FE47CB">
        <w:rPr>
          <w:rFonts w:ascii="Times New Roman" w:hAnsi="Times New Roman"/>
          <w:szCs w:val="24"/>
        </w:rPr>
        <w:t>..</w:t>
      </w:r>
      <w:r w:rsidR="00DB7BA7">
        <w:rPr>
          <w:rFonts w:ascii="Times New Roman" w:hAnsi="Times New Roman"/>
          <w:szCs w:val="24"/>
        </w:rPr>
        <w:t>.</w:t>
      </w:r>
      <w:r w:rsidRPr="00F24E8F">
        <w:rPr>
          <w:rFonts w:ascii="Times New Roman" w:hAnsi="Times New Roman"/>
          <w:bCs/>
          <w:sz w:val="24"/>
          <w:szCs w:val="24"/>
        </w:rPr>
        <w:t>5</w:t>
      </w:r>
    </w:p>
    <w:p w14:paraId="25AA4647" w14:textId="77777777" w:rsidR="00F24E8F" w:rsidRDefault="00F24E8F" w:rsidP="00DB7BA7">
      <w:pPr>
        <w:pStyle w:val="Ekbasligi"/>
        <w:rPr>
          <w:rFonts w:ascii="Times New Roman" w:hAnsi="Times New Roman"/>
          <w:szCs w:val="24"/>
        </w:rPr>
      </w:pPr>
    </w:p>
    <w:p w14:paraId="68D04A8B" w14:textId="6C8EDB43" w:rsidR="00FE47CB" w:rsidRDefault="00FE47CB" w:rsidP="00DB7BA7">
      <w:pPr>
        <w:pStyle w:val="Ekbasligi"/>
        <w:rPr>
          <w:rFonts w:ascii="Times New Roman" w:hAnsi="Times New Roman"/>
          <w:bCs/>
          <w:szCs w:val="24"/>
        </w:rPr>
      </w:pPr>
      <w:proofErr w:type="spellStart"/>
      <w:r>
        <w:rPr>
          <w:rFonts w:ascii="Times New Roman" w:hAnsi="Times New Roman"/>
          <w:szCs w:val="24"/>
        </w:rPr>
        <w:t>Şekil</w:t>
      </w:r>
      <w:proofErr w:type="spellEnd"/>
      <w:r>
        <w:rPr>
          <w:rFonts w:ascii="Times New Roman" w:hAnsi="Times New Roman"/>
          <w:szCs w:val="24"/>
        </w:rPr>
        <w:t xml:space="preserve"> </w:t>
      </w:r>
      <w:r w:rsidR="00F24E8F">
        <w:rPr>
          <w:rFonts w:ascii="Times New Roman" w:hAnsi="Times New Roman"/>
          <w:szCs w:val="24"/>
        </w:rPr>
        <w:t>2</w:t>
      </w:r>
      <w:r w:rsidR="00C91521">
        <w:rPr>
          <w:rFonts w:ascii="Times New Roman" w:hAnsi="Times New Roman"/>
          <w:szCs w:val="24"/>
        </w:rPr>
        <w:t xml:space="preserve">.2 </w:t>
      </w:r>
      <w:proofErr w:type="spellStart"/>
      <w:r w:rsidR="00F24E8F">
        <w:rPr>
          <w:rFonts w:ascii="Times New Roman" w:hAnsi="Times New Roman"/>
          <w:szCs w:val="24"/>
        </w:rPr>
        <w:t>Elektrikli</w:t>
      </w:r>
      <w:proofErr w:type="spellEnd"/>
      <w:r w:rsidR="00F24E8F">
        <w:rPr>
          <w:rFonts w:ascii="Times New Roman" w:hAnsi="Times New Roman"/>
          <w:szCs w:val="24"/>
        </w:rPr>
        <w:t xml:space="preserve"> </w:t>
      </w:r>
      <w:proofErr w:type="spellStart"/>
      <w:r w:rsidR="00F24E8F">
        <w:rPr>
          <w:rFonts w:ascii="Times New Roman" w:hAnsi="Times New Roman"/>
          <w:szCs w:val="24"/>
        </w:rPr>
        <w:t>Süpürge</w:t>
      </w:r>
      <w:proofErr w:type="spellEnd"/>
      <w:r w:rsidR="00F24E8F">
        <w:rPr>
          <w:rFonts w:ascii="Times New Roman" w:hAnsi="Times New Roman"/>
          <w:szCs w:val="24"/>
        </w:rPr>
        <w:t xml:space="preserve"> </w:t>
      </w:r>
      <w:proofErr w:type="spellStart"/>
      <w:r w:rsidR="00F24E8F">
        <w:rPr>
          <w:rFonts w:ascii="Times New Roman" w:hAnsi="Times New Roman"/>
          <w:szCs w:val="24"/>
        </w:rPr>
        <w:t>Çeşitleri</w:t>
      </w:r>
      <w:proofErr w:type="spellEnd"/>
      <w:r>
        <w:rPr>
          <w:rFonts w:ascii="Times New Roman" w:hAnsi="Times New Roman"/>
          <w:bCs/>
          <w:szCs w:val="24"/>
        </w:rPr>
        <w:t>…………………………</w:t>
      </w:r>
      <w:r w:rsidR="00F24E8F">
        <w:rPr>
          <w:rFonts w:ascii="Times New Roman" w:hAnsi="Times New Roman"/>
          <w:bCs/>
          <w:szCs w:val="24"/>
        </w:rPr>
        <w:t>……….</w:t>
      </w:r>
      <w:r>
        <w:rPr>
          <w:rFonts w:ascii="Times New Roman" w:hAnsi="Times New Roman"/>
          <w:bCs/>
          <w:szCs w:val="24"/>
        </w:rPr>
        <w:t>………………</w:t>
      </w:r>
      <w:r w:rsidR="00C91521">
        <w:rPr>
          <w:rFonts w:ascii="Times New Roman" w:hAnsi="Times New Roman"/>
          <w:bCs/>
          <w:szCs w:val="24"/>
        </w:rPr>
        <w:t>…</w:t>
      </w:r>
      <w:r w:rsidR="00F24E8F">
        <w:rPr>
          <w:rFonts w:ascii="Times New Roman" w:hAnsi="Times New Roman"/>
          <w:bCs/>
          <w:szCs w:val="24"/>
        </w:rPr>
        <w:t>6</w:t>
      </w:r>
    </w:p>
    <w:p w14:paraId="72BE2B5A" w14:textId="77777777" w:rsidR="00F24E8F" w:rsidRDefault="00F24E8F" w:rsidP="00DB7BA7">
      <w:pPr>
        <w:pStyle w:val="Ekbasligi"/>
        <w:rPr>
          <w:rFonts w:ascii="Times New Roman" w:hAnsi="Times New Roman"/>
          <w:bCs/>
          <w:szCs w:val="24"/>
        </w:rPr>
      </w:pPr>
    </w:p>
    <w:p w14:paraId="3F24FB9A" w14:textId="717A73A7"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3.</w:t>
      </w:r>
      <w:r w:rsidR="003662D5">
        <w:rPr>
          <w:rFonts w:ascii="Times New Roman" w:hAnsi="Times New Roman"/>
          <w:bCs/>
          <w:szCs w:val="24"/>
        </w:rPr>
        <w:t>1</w:t>
      </w:r>
      <w:r w:rsidR="00C91521">
        <w:rPr>
          <w:rFonts w:ascii="Times New Roman" w:hAnsi="Times New Roman"/>
          <w:bCs/>
          <w:szCs w:val="24"/>
        </w:rPr>
        <w:t xml:space="preserve"> </w:t>
      </w:r>
      <w:proofErr w:type="spellStart"/>
      <w:r w:rsidR="003662D5">
        <w:rPr>
          <w:rFonts w:ascii="Times New Roman" w:hAnsi="Times New Roman"/>
          <w:bCs/>
          <w:szCs w:val="24"/>
        </w:rPr>
        <w:t>Tasarlanan</w:t>
      </w:r>
      <w:proofErr w:type="spellEnd"/>
      <w:r w:rsidR="003662D5">
        <w:rPr>
          <w:rFonts w:ascii="Times New Roman" w:hAnsi="Times New Roman"/>
          <w:bCs/>
          <w:szCs w:val="24"/>
        </w:rPr>
        <w:t xml:space="preserve"> </w:t>
      </w:r>
      <w:proofErr w:type="spellStart"/>
      <w:r w:rsidR="003662D5">
        <w:rPr>
          <w:rFonts w:ascii="Times New Roman" w:hAnsi="Times New Roman"/>
          <w:bCs/>
          <w:szCs w:val="24"/>
        </w:rPr>
        <w:t>Robotun</w:t>
      </w:r>
      <w:proofErr w:type="spellEnd"/>
      <w:r w:rsidR="003662D5">
        <w:rPr>
          <w:rFonts w:ascii="Times New Roman" w:hAnsi="Times New Roman"/>
          <w:bCs/>
          <w:szCs w:val="24"/>
        </w:rPr>
        <w:t xml:space="preserve"> Blok </w:t>
      </w:r>
      <w:proofErr w:type="spellStart"/>
      <w:r w:rsidR="003662D5">
        <w:rPr>
          <w:rFonts w:ascii="Times New Roman" w:hAnsi="Times New Roman"/>
          <w:bCs/>
          <w:szCs w:val="24"/>
        </w:rPr>
        <w:t>Diyagramı</w:t>
      </w:r>
      <w:proofErr w:type="spellEnd"/>
      <w:r>
        <w:rPr>
          <w:rFonts w:ascii="Times New Roman" w:hAnsi="Times New Roman"/>
          <w:bCs/>
          <w:szCs w:val="24"/>
        </w:rPr>
        <w:t>……………………………</w:t>
      </w:r>
      <w:r w:rsidR="003662D5">
        <w:rPr>
          <w:rFonts w:ascii="Times New Roman" w:hAnsi="Times New Roman"/>
          <w:bCs/>
          <w:szCs w:val="24"/>
        </w:rPr>
        <w:t>.</w:t>
      </w:r>
      <w:r>
        <w:rPr>
          <w:rFonts w:ascii="Times New Roman" w:hAnsi="Times New Roman"/>
          <w:bCs/>
          <w:szCs w:val="24"/>
        </w:rPr>
        <w:t>…………</w:t>
      </w:r>
      <w:r w:rsidR="0006062C">
        <w:rPr>
          <w:rFonts w:ascii="Times New Roman" w:hAnsi="Times New Roman"/>
          <w:bCs/>
          <w:szCs w:val="24"/>
        </w:rPr>
        <w:t>….</w:t>
      </w:r>
      <w:r w:rsidR="003662D5">
        <w:rPr>
          <w:rFonts w:ascii="Times New Roman" w:hAnsi="Times New Roman"/>
          <w:bCs/>
          <w:szCs w:val="24"/>
        </w:rPr>
        <w:t>8</w:t>
      </w:r>
    </w:p>
    <w:p w14:paraId="65BE3374" w14:textId="77777777" w:rsidR="006B3E32" w:rsidRDefault="006B3E32" w:rsidP="00DB7BA7">
      <w:pPr>
        <w:pStyle w:val="Ekbasligi"/>
        <w:rPr>
          <w:rFonts w:ascii="Times New Roman" w:hAnsi="Times New Roman"/>
          <w:bCs/>
          <w:szCs w:val="24"/>
        </w:rPr>
      </w:pPr>
    </w:p>
    <w:p w14:paraId="08D52687" w14:textId="6E9E2FB6"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w:t>
      </w:r>
      <w:r w:rsidR="003662D5">
        <w:rPr>
          <w:rFonts w:ascii="Times New Roman" w:hAnsi="Times New Roman"/>
          <w:bCs/>
          <w:szCs w:val="24"/>
        </w:rPr>
        <w:t>2</w:t>
      </w:r>
      <w:r w:rsidR="0092270E">
        <w:rPr>
          <w:rFonts w:ascii="Times New Roman" w:hAnsi="Times New Roman"/>
          <w:bCs/>
          <w:szCs w:val="24"/>
        </w:rPr>
        <w:t xml:space="preserve"> </w:t>
      </w:r>
      <w:proofErr w:type="spellStart"/>
      <w:r w:rsidR="0092270E" w:rsidRPr="000A4BA6">
        <w:rPr>
          <w:rFonts w:ascii="Times New Roman" w:hAnsi="Times New Roman"/>
          <w:szCs w:val="24"/>
        </w:rPr>
        <w:t>Dış</w:t>
      </w:r>
      <w:proofErr w:type="spellEnd"/>
      <w:r w:rsidR="0092270E" w:rsidRPr="000A4BA6">
        <w:rPr>
          <w:rFonts w:ascii="Times New Roman" w:hAnsi="Times New Roman"/>
          <w:szCs w:val="24"/>
        </w:rPr>
        <w:t xml:space="preserve"> </w:t>
      </w:r>
      <w:proofErr w:type="spellStart"/>
      <w:r w:rsidR="0092270E" w:rsidRPr="000A4BA6">
        <w:rPr>
          <w:rFonts w:ascii="Times New Roman" w:hAnsi="Times New Roman"/>
          <w:szCs w:val="24"/>
        </w:rPr>
        <w:t>Kabuk</w:t>
      </w:r>
      <w:proofErr w:type="spellEnd"/>
      <w:r w:rsidR="0092270E" w:rsidRPr="000A4BA6">
        <w:rPr>
          <w:rFonts w:ascii="Times New Roman" w:hAnsi="Times New Roman"/>
          <w:szCs w:val="24"/>
        </w:rPr>
        <w:t xml:space="preserve"> Alt </w:t>
      </w:r>
      <w:proofErr w:type="spellStart"/>
      <w:r w:rsidR="0092270E" w:rsidRPr="000A4BA6">
        <w:rPr>
          <w:rFonts w:ascii="Times New Roman" w:hAnsi="Times New Roman"/>
          <w:szCs w:val="24"/>
        </w:rPr>
        <w:t>Görünüm</w:t>
      </w:r>
      <w:r w:rsidR="0092270E">
        <w:rPr>
          <w:rFonts w:ascii="Times New Roman" w:hAnsi="Times New Roman"/>
          <w:szCs w:val="24"/>
        </w:rPr>
        <w:t>ü</w:t>
      </w:r>
      <w:proofErr w:type="spellEnd"/>
      <w:r w:rsidR="008046D4">
        <w:rPr>
          <w:rFonts w:ascii="Times New Roman" w:hAnsi="Times New Roman"/>
          <w:bCs/>
          <w:szCs w:val="24"/>
        </w:rPr>
        <w:t xml:space="preserve"> </w:t>
      </w:r>
      <w:r>
        <w:rPr>
          <w:rFonts w:ascii="Times New Roman" w:hAnsi="Times New Roman"/>
          <w:bCs/>
          <w:szCs w:val="24"/>
        </w:rPr>
        <w:t>………………………………………………</w:t>
      </w:r>
      <w:r w:rsidR="0092270E">
        <w:rPr>
          <w:rFonts w:ascii="Times New Roman" w:hAnsi="Times New Roman"/>
          <w:bCs/>
          <w:szCs w:val="24"/>
        </w:rPr>
        <w:t>….</w:t>
      </w:r>
      <w:r w:rsidR="006B3E32">
        <w:rPr>
          <w:rFonts w:ascii="Times New Roman" w:hAnsi="Times New Roman"/>
          <w:bCs/>
          <w:szCs w:val="24"/>
        </w:rPr>
        <w:t>….9</w:t>
      </w:r>
    </w:p>
    <w:p w14:paraId="1A797EF3" w14:textId="77777777" w:rsidR="003662D5" w:rsidRDefault="003662D5" w:rsidP="003662D5">
      <w:pPr>
        <w:suppressAutoHyphens/>
        <w:spacing w:after="0" w:line="360" w:lineRule="auto"/>
        <w:rPr>
          <w:rFonts w:ascii="Times New Roman" w:eastAsia="Times New Roman" w:hAnsi="Times New Roman" w:cs="Times New Roman"/>
          <w:sz w:val="24"/>
          <w:szCs w:val="24"/>
          <w:lang w:val="en-US" w:eastAsia="ar-SA"/>
        </w:rPr>
      </w:pPr>
    </w:p>
    <w:p w14:paraId="7F59E306" w14:textId="28648D5D" w:rsidR="003662D5" w:rsidRDefault="003662D5" w:rsidP="003662D5">
      <w:pPr>
        <w:suppressAutoHyphens/>
        <w:spacing w:after="0" w:line="360" w:lineRule="auto"/>
        <w:rPr>
          <w:rFonts w:ascii="Times New Roman" w:hAnsi="Times New Roman"/>
          <w:bCs/>
          <w:sz w:val="24"/>
          <w:szCs w:val="24"/>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Pr>
          <w:rFonts w:ascii="Times New Roman" w:eastAsia="Times New Roman" w:hAnsi="Times New Roman" w:cs="Times New Roman"/>
          <w:sz w:val="24"/>
          <w:szCs w:val="24"/>
          <w:lang w:val="en-US" w:eastAsia="ar-SA"/>
        </w:rPr>
        <w:t>3</w:t>
      </w:r>
      <w:r w:rsidRPr="000A4BA6">
        <w:rPr>
          <w:rFonts w:ascii="Times New Roman" w:eastAsia="Times New Roman" w:hAnsi="Times New Roman" w:cs="Times New Roman"/>
          <w:sz w:val="24"/>
          <w:szCs w:val="24"/>
          <w:lang w:val="en-US" w:eastAsia="ar-SA"/>
        </w:rPr>
        <w:t xml:space="preserve"> </w:t>
      </w:r>
      <w:r w:rsidR="008F7E14" w:rsidRPr="008F7E14">
        <w:rPr>
          <w:rFonts w:ascii="Times New Roman" w:hAnsi="Times New Roman"/>
          <w:bCs/>
          <w:sz w:val="24"/>
          <w:szCs w:val="24"/>
        </w:rPr>
        <w:t>Dış Kabuk Ön Görünüm</w:t>
      </w:r>
      <w:r w:rsidR="008F7E14">
        <w:rPr>
          <w:rFonts w:ascii="Times New Roman" w:hAnsi="Times New Roman"/>
          <w:bCs/>
          <w:sz w:val="24"/>
          <w:szCs w:val="24"/>
        </w:rPr>
        <w:t>…………………………………</w:t>
      </w:r>
      <w:r w:rsidR="0092270E">
        <w:rPr>
          <w:rFonts w:ascii="Times New Roman" w:hAnsi="Times New Roman"/>
          <w:bCs/>
          <w:sz w:val="24"/>
          <w:szCs w:val="24"/>
        </w:rPr>
        <w:t>…………………….9</w:t>
      </w:r>
    </w:p>
    <w:p w14:paraId="759F4D30" w14:textId="77777777" w:rsidR="0092270E" w:rsidRDefault="0092270E" w:rsidP="003662D5">
      <w:pPr>
        <w:suppressAutoHyphens/>
        <w:spacing w:after="0" w:line="360" w:lineRule="auto"/>
        <w:rPr>
          <w:rFonts w:ascii="Times New Roman" w:hAnsi="Times New Roman"/>
          <w:bCs/>
          <w:sz w:val="24"/>
          <w:szCs w:val="24"/>
        </w:rPr>
      </w:pPr>
    </w:p>
    <w:p w14:paraId="609C026A" w14:textId="7888C2C5" w:rsidR="008F7E14" w:rsidRDefault="008F7E14" w:rsidP="003662D5">
      <w:pPr>
        <w:suppressAutoHyphens/>
        <w:spacing w:after="0" w:line="360" w:lineRule="auto"/>
        <w:rPr>
          <w:rFonts w:ascii="Times New Roman" w:eastAsia="Times New Roman" w:hAnsi="Times New Roman" w:cs="Times New Roman"/>
          <w:sz w:val="24"/>
          <w:szCs w:val="24"/>
          <w:lang w:val="en-US" w:eastAsia="ar-SA"/>
        </w:rPr>
      </w:pPr>
      <w:r>
        <w:rPr>
          <w:rFonts w:ascii="Times New Roman" w:hAnsi="Times New Roman"/>
          <w:bCs/>
          <w:sz w:val="24"/>
          <w:szCs w:val="24"/>
        </w:rPr>
        <w:t xml:space="preserve">Şekil 3.4 </w:t>
      </w:r>
      <w:proofErr w:type="spellStart"/>
      <w:r w:rsidR="0092270E" w:rsidRPr="0075115F">
        <w:rPr>
          <w:rFonts w:ascii="Times New Roman" w:hAnsi="Times New Roman" w:cs="Times New Roman"/>
          <w:sz w:val="24"/>
          <w:szCs w:val="24"/>
        </w:rPr>
        <w:t>Sensörler</w:t>
      </w:r>
      <w:proofErr w:type="spellEnd"/>
      <w:r w:rsidR="0092270E" w:rsidRPr="0075115F">
        <w:rPr>
          <w:rFonts w:ascii="Times New Roman" w:hAnsi="Times New Roman" w:cs="Times New Roman"/>
          <w:sz w:val="24"/>
          <w:szCs w:val="24"/>
        </w:rPr>
        <w:t>, Tekerlekler ve Vakum Fanın Robot Üzerind</w:t>
      </w:r>
      <w:r w:rsidR="0092270E">
        <w:rPr>
          <w:rFonts w:ascii="Times New Roman" w:hAnsi="Times New Roman" w:cs="Times New Roman"/>
          <w:sz w:val="24"/>
          <w:szCs w:val="24"/>
        </w:rPr>
        <w:t xml:space="preserve">e </w:t>
      </w:r>
      <w:r w:rsidR="0092270E" w:rsidRPr="0075115F">
        <w:rPr>
          <w:rFonts w:ascii="Times New Roman" w:hAnsi="Times New Roman" w:cs="Times New Roman"/>
          <w:sz w:val="24"/>
          <w:szCs w:val="24"/>
        </w:rPr>
        <w:t>Konumları</w:t>
      </w:r>
      <w:r w:rsidR="0092270E">
        <w:rPr>
          <w:rFonts w:ascii="Times New Roman" w:hAnsi="Times New Roman" w:cs="Times New Roman"/>
          <w:sz w:val="24"/>
          <w:szCs w:val="24"/>
        </w:rPr>
        <w:t>………</w:t>
      </w:r>
      <w:r w:rsidR="00917B72">
        <w:rPr>
          <w:rFonts w:ascii="Times New Roman" w:hAnsi="Times New Roman" w:cs="Times New Roman"/>
          <w:sz w:val="24"/>
          <w:szCs w:val="24"/>
        </w:rPr>
        <w:t>...</w:t>
      </w:r>
      <w:r w:rsidR="0092270E">
        <w:rPr>
          <w:rFonts w:ascii="Times New Roman" w:hAnsi="Times New Roman" w:cs="Times New Roman"/>
          <w:sz w:val="24"/>
          <w:szCs w:val="24"/>
        </w:rPr>
        <w:t>10</w:t>
      </w:r>
    </w:p>
    <w:p w14:paraId="522C5094" w14:textId="77777777" w:rsidR="0092270E" w:rsidRDefault="0092270E" w:rsidP="0092270E">
      <w:pPr>
        <w:pStyle w:val="Ekbasligi"/>
        <w:rPr>
          <w:rFonts w:ascii="Times New Roman" w:hAnsi="Times New Roman"/>
          <w:bCs/>
          <w:szCs w:val="24"/>
        </w:rPr>
      </w:pPr>
    </w:p>
    <w:p w14:paraId="31BC11C1" w14:textId="62F64D96" w:rsidR="0092270E" w:rsidRDefault="0092270E" w:rsidP="0092270E">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3.5 </w:t>
      </w:r>
      <w:proofErr w:type="spellStart"/>
      <w:r>
        <w:rPr>
          <w:rFonts w:ascii="Times New Roman" w:hAnsi="Times New Roman"/>
          <w:bCs/>
          <w:szCs w:val="24"/>
        </w:rPr>
        <w:t>Devre</w:t>
      </w:r>
      <w:proofErr w:type="spellEnd"/>
      <w:r>
        <w:rPr>
          <w:rFonts w:ascii="Times New Roman" w:hAnsi="Times New Roman"/>
          <w:bCs/>
          <w:szCs w:val="24"/>
        </w:rPr>
        <w:t xml:space="preserve"> </w:t>
      </w:r>
      <w:proofErr w:type="spellStart"/>
      <w:r>
        <w:rPr>
          <w:rFonts w:ascii="Times New Roman" w:hAnsi="Times New Roman"/>
          <w:bCs/>
          <w:szCs w:val="24"/>
        </w:rPr>
        <w:t>Şeması</w:t>
      </w:r>
      <w:proofErr w:type="spellEnd"/>
      <w:r>
        <w:rPr>
          <w:rFonts w:ascii="Times New Roman" w:hAnsi="Times New Roman"/>
          <w:bCs/>
          <w:szCs w:val="24"/>
        </w:rPr>
        <w:t>………………………………………………………….……</w:t>
      </w:r>
      <w:r w:rsidR="00917B72">
        <w:rPr>
          <w:rFonts w:ascii="Times New Roman" w:hAnsi="Times New Roman"/>
          <w:bCs/>
          <w:szCs w:val="24"/>
        </w:rPr>
        <w:t>…</w:t>
      </w:r>
      <w:r>
        <w:rPr>
          <w:rFonts w:ascii="Times New Roman" w:hAnsi="Times New Roman"/>
          <w:bCs/>
          <w:szCs w:val="24"/>
        </w:rPr>
        <w:t>11</w:t>
      </w:r>
    </w:p>
    <w:p w14:paraId="7433CBE0" w14:textId="77777777" w:rsidR="00FE47CB" w:rsidRDefault="00FE47CB" w:rsidP="00DB7BA7">
      <w:pPr>
        <w:pStyle w:val="Ekbasligi"/>
        <w:rPr>
          <w:rFonts w:ascii="Times New Roman" w:hAnsi="Times New Roman"/>
          <w:bCs/>
          <w:szCs w:val="24"/>
        </w:rPr>
      </w:pPr>
    </w:p>
    <w:p w14:paraId="349214AE" w14:textId="77777777" w:rsidR="006B3E32" w:rsidRDefault="006B3E32" w:rsidP="00DB7BA7">
      <w:pPr>
        <w:pStyle w:val="Ekbasligi"/>
        <w:rPr>
          <w:rFonts w:ascii="Times New Roman" w:hAnsi="Times New Roman"/>
          <w:bCs/>
          <w:szCs w:val="24"/>
        </w:rPr>
      </w:pPr>
    </w:p>
    <w:p w14:paraId="2314160E" w14:textId="5138A87E" w:rsidR="0092270E" w:rsidRDefault="00FE47CB" w:rsidP="0092270E">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3.6</w:t>
      </w:r>
      <w:r w:rsidR="00917B72">
        <w:rPr>
          <w:rFonts w:ascii="Times New Roman" w:hAnsi="Times New Roman"/>
          <w:bCs/>
          <w:szCs w:val="24"/>
        </w:rPr>
        <w:t xml:space="preserve"> </w:t>
      </w:r>
      <w:r w:rsidR="0092270E">
        <w:rPr>
          <w:rFonts w:ascii="Times New Roman" w:hAnsi="Times New Roman"/>
          <w:bCs/>
          <w:szCs w:val="24"/>
        </w:rPr>
        <w:t xml:space="preserve">HC-SR04 </w:t>
      </w:r>
      <w:proofErr w:type="spellStart"/>
      <w:r w:rsidR="0092270E">
        <w:rPr>
          <w:rFonts w:ascii="Times New Roman" w:hAnsi="Times New Roman"/>
          <w:bCs/>
          <w:szCs w:val="24"/>
        </w:rPr>
        <w:t>Ultrasonik</w:t>
      </w:r>
      <w:proofErr w:type="spellEnd"/>
      <w:r w:rsidR="0092270E">
        <w:rPr>
          <w:rFonts w:ascii="Times New Roman" w:hAnsi="Times New Roman"/>
          <w:bCs/>
          <w:szCs w:val="24"/>
        </w:rPr>
        <w:t xml:space="preserve"> </w:t>
      </w:r>
      <w:proofErr w:type="spellStart"/>
      <w:r w:rsidR="0092270E">
        <w:rPr>
          <w:rFonts w:ascii="Times New Roman" w:hAnsi="Times New Roman"/>
          <w:bCs/>
          <w:szCs w:val="24"/>
        </w:rPr>
        <w:t>Sensör</w:t>
      </w:r>
      <w:proofErr w:type="spellEnd"/>
      <w:r w:rsidR="0092270E">
        <w:rPr>
          <w:rFonts w:ascii="Times New Roman" w:hAnsi="Times New Roman"/>
          <w:bCs/>
          <w:szCs w:val="24"/>
        </w:rPr>
        <w:t>…………………………...………….….……</w:t>
      </w:r>
      <w:r w:rsidR="00917B72">
        <w:rPr>
          <w:rFonts w:ascii="Times New Roman" w:hAnsi="Times New Roman"/>
          <w:bCs/>
          <w:szCs w:val="24"/>
        </w:rPr>
        <w:t>…</w:t>
      </w:r>
      <w:r w:rsidR="0092270E">
        <w:rPr>
          <w:rFonts w:ascii="Times New Roman" w:hAnsi="Times New Roman"/>
          <w:bCs/>
          <w:szCs w:val="24"/>
        </w:rPr>
        <w:t>.12</w:t>
      </w:r>
    </w:p>
    <w:p w14:paraId="4835EBA3" w14:textId="5273152B" w:rsidR="00FE47CB" w:rsidRDefault="00FE47CB" w:rsidP="00DB7BA7">
      <w:pPr>
        <w:pStyle w:val="Ekbasligi"/>
        <w:rPr>
          <w:rFonts w:ascii="Times New Roman" w:hAnsi="Times New Roman"/>
          <w:bCs/>
          <w:szCs w:val="24"/>
        </w:rPr>
      </w:pPr>
    </w:p>
    <w:p w14:paraId="579DB1D1" w14:textId="0E7753BB" w:rsidR="00FE47CB" w:rsidRDefault="00FE47CB" w:rsidP="00DB7BA7">
      <w:pPr>
        <w:pStyle w:val="Ekbasligi"/>
        <w:rPr>
          <w:rFonts w:ascii="Times New Roman" w:hAnsi="Times New Roman"/>
          <w:bCs/>
          <w:szCs w:val="24"/>
        </w:rPr>
      </w:pPr>
    </w:p>
    <w:p w14:paraId="57BB8474" w14:textId="0F525579"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w:t>
      </w:r>
      <w:r w:rsidR="00917B72">
        <w:rPr>
          <w:rFonts w:ascii="Times New Roman" w:hAnsi="Times New Roman"/>
          <w:bCs/>
          <w:szCs w:val="24"/>
        </w:rPr>
        <w:t xml:space="preserve">7 </w:t>
      </w:r>
      <w:r w:rsidR="0092270E">
        <w:rPr>
          <w:rFonts w:ascii="Times New Roman" w:hAnsi="Times New Roman"/>
          <w:bCs/>
          <w:szCs w:val="24"/>
        </w:rPr>
        <w:t xml:space="preserve">IR </w:t>
      </w:r>
      <w:proofErr w:type="spellStart"/>
      <w:r w:rsidR="0092270E">
        <w:rPr>
          <w:rFonts w:ascii="Times New Roman" w:hAnsi="Times New Roman"/>
          <w:bCs/>
          <w:szCs w:val="24"/>
        </w:rPr>
        <w:t>Sensör</w:t>
      </w:r>
      <w:proofErr w:type="spellEnd"/>
      <w:r w:rsidR="0092270E">
        <w:rPr>
          <w:rFonts w:ascii="Times New Roman" w:hAnsi="Times New Roman"/>
          <w:bCs/>
          <w:szCs w:val="24"/>
        </w:rPr>
        <w:t>……………………………….</w:t>
      </w:r>
      <w:r>
        <w:rPr>
          <w:rFonts w:ascii="Times New Roman" w:hAnsi="Times New Roman"/>
          <w:bCs/>
          <w:szCs w:val="24"/>
        </w:rPr>
        <w:t>……………………………</w:t>
      </w:r>
      <w:r w:rsidR="007C6FEC">
        <w:rPr>
          <w:rFonts w:ascii="Times New Roman" w:hAnsi="Times New Roman"/>
          <w:bCs/>
          <w:szCs w:val="24"/>
        </w:rPr>
        <w:t>…</w:t>
      </w:r>
      <w:r>
        <w:rPr>
          <w:rFonts w:ascii="Times New Roman" w:hAnsi="Times New Roman"/>
          <w:bCs/>
          <w:szCs w:val="24"/>
        </w:rPr>
        <w:t>…</w:t>
      </w:r>
      <w:proofErr w:type="gramStart"/>
      <w:r>
        <w:rPr>
          <w:rFonts w:ascii="Times New Roman" w:hAnsi="Times New Roman"/>
          <w:bCs/>
          <w:szCs w:val="24"/>
        </w:rPr>
        <w:t>…</w:t>
      </w:r>
      <w:r w:rsidR="00DB7BA7">
        <w:rPr>
          <w:rFonts w:ascii="Times New Roman" w:hAnsi="Times New Roman"/>
          <w:bCs/>
          <w:szCs w:val="24"/>
        </w:rPr>
        <w:t>..</w:t>
      </w:r>
      <w:proofErr w:type="gramEnd"/>
      <w:r w:rsidR="007C6FEC">
        <w:rPr>
          <w:rFonts w:ascii="Times New Roman" w:hAnsi="Times New Roman"/>
          <w:bCs/>
          <w:szCs w:val="24"/>
        </w:rPr>
        <w:t>1</w:t>
      </w:r>
      <w:r w:rsidR="0092270E">
        <w:rPr>
          <w:rFonts w:ascii="Times New Roman" w:hAnsi="Times New Roman"/>
          <w:bCs/>
          <w:szCs w:val="24"/>
        </w:rPr>
        <w:t>4</w:t>
      </w:r>
    </w:p>
    <w:p w14:paraId="4FD534B3" w14:textId="77777777" w:rsidR="00FE47CB" w:rsidRDefault="00FE47CB" w:rsidP="00DB7BA7">
      <w:pPr>
        <w:pStyle w:val="Ekbasligi"/>
        <w:rPr>
          <w:rFonts w:ascii="Times New Roman" w:hAnsi="Times New Roman"/>
          <w:bCs/>
          <w:szCs w:val="24"/>
        </w:rPr>
      </w:pPr>
    </w:p>
    <w:p w14:paraId="7F83B111" w14:textId="77376A95" w:rsidR="007C6FEC"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w:t>
      </w:r>
      <w:r w:rsidR="0092270E">
        <w:rPr>
          <w:rFonts w:ascii="Times New Roman" w:hAnsi="Times New Roman"/>
          <w:bCs/>
          <w:szCs w:val="24"/>
        </w:rPr>
        <w:t>8</w:t>
      </w:r>
      <w:r w:rsidR="00917B72">
        <w:rPr>
          <w:rFonts w:ascii="Times New Roman" w:hAnsi="Times New Roman"/>
          <w:bCs/>
          <w:szCs w:val="24"/>
        </w:rPr>
        <w:t xml:space="preserve"> </w:t>
      </w:r>
      <w:r w:rsidR="00707873" w:rsidRPr="000A4BA6">
        <w:rPr>
          <w:rFonts w:ascii="Times New Roman" w:hAnsi="Times New Roman"/>
          <w:bCs/>
          <w:noProof/>
          <w:szCs w:val="24"/>
          <w:lang w:eastAsia="tr-TR"/>
        </w:rPr>
        <w:t>Kızılötesi Sensörün Çalışma Mant</w:t>
      </w:r>
      <w:r w:rsidR="00707873">
        <w:rPr>
          <w:rFonts w:ascii="Times New Roman" w:hAnsi="Times New Roman"/>
          <w:bCs/>
          <w:noProof/>
          <w:szCs w:val="24"/>
          <w:lang w:eastAsia="tr-TR"/>
        </w:rPr>
        <w:t>ığı</w:t>
      </w:r>
      <w:r>
        <w:rPr>
          <w:rFonts w:ascii="Times New Roman" w:hAnsi="Times New Roman"/>
          <w:bCs/>
          <w:szCs w:val="24"/>
        </w:rPr>
        <w:t>………………………………………</w:t>
      </w:r>
      <w:r w:rsidR="00917B72">
        <w:rPr>
          <w:rFonts w:ascii="Times New Roman" w:hAnsi="Times New Roman"/>
          <w:bCs/>
          <w:szCs w:val="24"/>
        </w:rPr>
        <w:t>…</w:t>
      </w:r>
      <w:r w:rsidR="007C6FEC">
        <w:rPr>
          <w:rFonts w:ascii="Times New Roman" w:hAnsi="Times New Roman"/>
          <w:bCs/>
          <w:szCs w:val="24"/>
        </w:rPr>
        <w:t>1</w:t>
      </w:r>
      <w:r w:rsidR="00707873">
        <w:rPr>
          <w:rFonts w:ascii="Times New Roman" w:hAnsi="Times New Roman"/>
          <w:bCs/>
          <w:szCs w:val="24"/>
        </w:rPr>
        <w:t>4</w:t>
      </w:r>
    </w:p>
    <w:p w14:paraId="3ABA0DF1" w14:textId="77777777" w:rsidR="00707873" w:rsidRDefault="00707873" w:rsidP="00DB7BA7">
      <w:pPr>
        <w:pStyle w:val="Ekbasligi"/>
        <w:rPr>
          <w:rFonts w:ascii="Times New Roman" w:hAnsi="Times New Roman"/>
          <w:bCs/>
          <w:szCs w:val="24"/>
        </w:rPr>
      </w:pPr>
    </w:p>
    <w:p w14:paraId="127C0048" w14:textId="7D83508B"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3.9</w:t>
      </w:r>
      <w:r w:rsidR="00917B72">
        <w:rPr>
          <w:rFonts w:ascii="Times New Roman" w:hAnsi="Times New Roman"/>
          <w:bCs/>
          <w:szCs w:val="24"/>
        </w:rPr>
        <w:t xml:space="preserve"> </w:t>
      </w:r>
      <w:r w:rsidR="00707873">
        <w:rPr>
          <w:rFonts w:ascii="Times New Roman" w:hAnsi="Times New Roman"/>
          <w:bCs/>
          <w:noProof/>
          <w:szCs w:val="24"/>
          <w:lang w:eastAsia="tr-TR"/>
        </w:rPr>
        <w:t>TCRT5000 Kızılötesi Sensör</w:t>
      </w:r>
      <w:r>
        <w:rPr>
          <w:rFonts w:ascii="Times New Roman" w:hAnsi="Times New Roman"/>
          <w:bCs/>
          <w:szCs w:val="24"/>
        </w:rPr>
        <w:t>……………………………</w:t>
      </w:r>
      <w:r w:rsidR="005969A7">
        <w:rPr>
          <w:rFonts w:ascii="Times New Roman" w:hAnsi="Times New Roman"/>
          <w:bCs/>
          <w:szCs w:val="24"/>
        </w:rPr>
        <w:t>…</w:t>
      </w:r>
      <w:r w:rsidR="00707873">
        <w:rPr>
          <w:rFonts w:ascii="Times New Roman" w:hAnsi="Times New Roman"/>
          <w:bCs/>
          <w:szCs w:val="24"/>
        </w:rPr>
        <w:t>……………...</w:t>
      </w:r>
      <w:r w:rsidR="00917B72">
        <w:rPr>
          <w:rFonts w:ascii="Times New Roman" w:hAnsi="Times New Roman"/>
          <w:bCs/>
          <w:szCs w:val="24"/>
        </w:rPr>
        <w:t>....</w:t>
      </w:r>
      <w:r w:rsidR="0092270E">
        <w:rPr>
          <w:rFonts w:ascii="Times New Roman" w:hAnsi="Times New Roman"/>
          <w:bCs/>
          <w:szCs w:val="24"/>
        </w:rPr>
        <w:t>..</w:t>
      </w:r>
      <w:r w:rsidR="007C6FEC">
        <w:rPr>
          <w:rFonts w:ascii="Times New Roman" w:hAnsi="Times New Roman"/>
          <w:bCs/>
          <w:szCs w:val="24"/>
        </w:rPr>
        <w:t>1</w:t>
      </w:r>
      <w:r w:rsidR="00707873">
        <w:rPr>
          <w:rFonts w:ascii="Times New Roman" w:hAnsi="Times New Roman"/>
          <w:bCs/>
          <w:szCs w:val="24"/>
        </w:rPr>
        <w:t>5</w:t>
      </w:r>
    </w:p>
    <w:p w14:paraId="3A2377DD" w14:textId="77777777" w:rsidR="00FE47CB" w:rsidRDefault="00FE47CB" w:rsidP="00DB7BA7">
      <w:pPr>
        <w:pStyle w:val="Ekbasligi"/>
        <w:rPr>
          <w:rFonts w:ascii="Times New Roman" w:hAnsi="Times New Roman"/>
          <w:bCs/>
          <w:szCs w:val="24"/>
        </w:rPr>
      </w:pPr>
    </w:p>
    <w:p w14:paraId="6A22F17C" w14:textId="28A0A989"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707873">
        <w:rPr>
          <w:rFonts w:ascii="Times New Roman" w:hAnsi="Times New Roman"/>
          <w:bCs/>
          <w:szCs w:val="24"/>
        </w:rPr>
        <w:t xml:space="preserve">3.10 </w:t>
      </w:r>
      <w:proofErr w:type="spellStart"/>
      <w:r w:rsidR="00707873">
        <w:rPr>
          <w:rFonts w:ascii="Times New Roman" w:hAnsi="Times New Roman"/>
          <w:bCs/>
          <w:szCs w:val="24"/>
        </w:rPr>
        <w:t>Çeşitli</w:t>
      </w:r>
      <w:proofErr w:type="spellEnd"/>
      <w:r w:rsidR="00707873">
        <w:rPr>
          <w:rFonts w:ascii="Times New Roman" w:hAnsi="Times New Roman"/>
          <w:bCs/>
          <w:szCs w:val="24"/>
        </w:rPr>
        <w:t xml:space="preserve"> </w:t>
      </w:r>
      <w:proofErr w:type="spellStart"/>
      <w:r w:rsidR="00707873">
        <w:rPr>
          <w:rFonts w:ascii="Times New Roman" w:hAnsi="Times New Roman"/>
          <w:bCs/>
          <w:szCs w:val="24"/>
        </w:rPr>
        <w:t>Cihazlarlarla</w:t>
      </w:r>
      <w:proofErr w:type="spellEnd"/>
      <w:r w:rsidR="00707873">
        <w:rPr>
          <w:rFonts w:ascii="Times New Roman" w:hAnsi="Times New Roman"/>
          <w:bCs/>
          <w:szCs w:val="24"/>
        </w:rPr>
        <w:t xml:space="preserve"> Bluetooth </w:t>
      </w:r>
      <w:proofErr w:type="spellStart"/>
      <w:r w:rsidR="00707873">
        <w:rPr>
          <w:rFonts w:ascii="Times New Roman" w:hAnsi="Times New Roman"/>
          <w:bCs/>
          <w:szCs w:val="24"/>
        </w:rPr>
        <w:t>Bağlantıları</w:t>
      </w:r>
      <w:proofErr w:type="spellEnd"/>
      <w:r w:rsidR="00463791">
        <w:rPr>
          <w:rFonts w:ascii="Times New Roman" w:hAnsi="Times New Roman"/>
          <w:bCs/>
          <w:szCs w:val="24"/>
        </w:rPr>
        <w:t>…………………………………</w:t>
      </w:r>
      <w:r w:rsidR="00917B72">
        <w:rPr>
          <w:rFonts w:ascii="Times New Roman" w:hAnsi="Times New Roman"/>
          <w:bCs/>
          <w:szCs w:val="24"/>
        </w:rPr>
        <w:t>.</w:t>
      </w:r>
      <w:r w:rsidR="00463791">
        <w:rPr>
          <w:rFonts w:ascii="Times New Roman" w:hAnsi="Times New Roman"/>
          <w:bCs/>
          <w:szCs w:val="24"/>
        </w:rPr>
        <w:t>16</w:t>
      </w:r>
    </w:p>
    <w:p w14:paraId="2FAA5BEF" w14:textId="77777777" w:rsidR="00463791" w:rsidRDefault="00463791" w:rsidP="00DB7BA7">
      <w:pPr>
        <w:pStyle w:val="Ekbasligi"/>
        <w:rPr>
          <w:rFonts w:ascii="Times New Roman" w:hAnsi="Times New Roman"/>
          <w:bCs/>
          <w:szCs w:val="24"/>
        </w:rPr>
      </w:pPr>
    </w:p>
    <w:p w14:paraId="15B9468C" w14:textId="2036745F"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 xml:space="preserve">3.11 </w:t>
      </w:r>
      <w:r w:rsidR="00463791">
        <w:rPr>
          <w:rFonts w:ascii="Times New Roman" w:hAnsi="Times New Roman"/>
          <w:szCs w:val="24"/>
        </w:rPr>
        <w:t>Arduino Nano Pi</w:t>
      </w:r>
      <w:r w:rsidR="006016FF">
        <w:rPr>
          <w:rFonts w:ascii="Times New Roman" w:hAnsi="Times New Roman"/>
          <w:szCs w:val="24"/>
        </w:rPr>
        <w:t xml:space="preserve">n </w:t>
      </w:r>
      <w:proofErr w:type="spellStart"/>
      <w:r w:rsidR="006016FF">
        <w:rPr>
          <w:rFonts w:ascii="Times New Roman" w:hAnsi="Times New Roman"/>
          <w:szCs w:val="24"/>
        </w:rPr>
        <w:t>Yapısı</w:t>
      </w:r>
      <w:proofErr w:type="spellEnd"/>
      <w:r>
        <w:rPr>
          <w:rFonts w:ascii="Times New Roman" w:hAnsi="Times New Roman"/>
          <w:bCs/>
          <w:szCs w:val="24"/>
        </w:rPr>
        <w:t>…………………………………</w:t>
      </w:r>
      <w:r w:rsidR="00917B72">
        <w:rPr>
          <w:rFonts w:ascii="Times New Roman" w:hAnsi="Times New Roman"/>
          <w:bCs/>
          <w:szCs w:val="24"/>
        </w:rPr>
        <w:t>………………….</w:t>
      </w:r>
      <w:r w:rsidR="00463791">
        <w:rPr>
          <w:rFonts w:ascii="Times New Roman" w:hAnsi="Times New Roman"/>
          <w:bCs/>
          <w:szCs w:val="24"/>
        </w:rPr>
        <w:t>20</w:t>
      </w:r>
    </w:p>
    <w:p w14:paraId="7B3A9EE7" w14:textId="77777777" w:rsidR="005969A7" w:rsidRDefault="005969A7" w:rsidP="00DB7BA7">
      <w:pPr>
        <w:pStyle w:val="Ekbasligi"/>
        <w:rPr>
          <w:rFonts w:ascii="Times New Roman" w:hAnsi="Times New Roman"/>
          <w:bCs/>
          <w:szCs w:val="24"/>
        </w:rPr>
      </w:pPr>
    </w:p>
    <w:p w14:paraId="074A212D" w14:textId="6D4F2E48"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 xml:space="preserve">3.12 </w:t>
      </w:r>
      <w:r w:rsidR="00917B72">
        <w:rPr>
          <w:rFonts w:ascii="Times New Roman" w:hAnsi="Times New Roman"/>
          <w:bCs/>
          <w:szCs w:val="24"/>
        </w:rPr>
        <w:t xml:space="preserve">L293D Motor </w:t>
      </w:r>
      <w:proofErr w:type="spellStart"/>
      <w:r w:rsidR="00917B72">
        <w:rPr>
          <w:rFonts w:ascii="Times New Roman" w:hAnsi="Times New Roman"/>
          <w:bCs/>
          <w:szCs w:val="24"/>
        </w:rPr>
        <w:t>Sürücü</w:t>
      </w:r>
      <w:proofErr w:type="spellEnd"/>
      <w:r w:rsidR="00917B72">
        <w:rPr>
          <w:rFonts w:ascii="Times New Roman" w:hAnsi="Times New Roman"/>
          <w:bCs/>
          <w:szCs w:val="24"/>
        </w:rPr>
        <w:t xml:space="preserve"> Pin </w:t>
      </w:r>
      <w:proofErr w:type="spellStart"/>
      <w:r w:rsidR="00917B72">
        <w:rPr>
          <w:rFonts w:ascii="Times New Roman" w:hAnsi="Times New Roman"/>
          <w:bCs/>
          <w:szCs w:val="24"/>
        </w:rPr>
        <w:t>Yapısı</w:t>
      </w:r>
      <w:proofErr w:type="spellEnd"/>
      <w:r>
        <w:rPr>
          <w:rFonts w:ascii="Times New Roman" w:hAnsi="Times New Roman"/>
          <w:bCs/>
          <w:szCs w:val="24"/>
        </w:rPr>
        <w:t>………………………………</w:t>
      </w:r>
      <w:r w:rsidR="00917B72">
        <w:rPr>
          <w:rFonts w:ascii="Times New Roman" w:hAnsi="Times New Roman"/>
          <w:bCs/>
          <w:szCs w:val="24"/>
        </w:rPr>
        <w:t>…</w:t>
      </w:r>
      <w:r>
        <w:rPr>
          <w:rFonts w:ascii="Times New Roman" w:hAnsi="Times New Roman"/>
          <w:bCs/>
          <w:szCs w:val="24"/>
        </w:rPr>
        <w:t>………</w:t>
      </w:r>
      <w:proofErr w:type="gramStart"/>
      <w:r>
        <w:rPr>
          <w:rFonts w:ascii="Times New Roman" w:hAnsi="Times New Roman"/>
          <w:bCs/>
          <w:szCs w:val="24"/>
        </w:rPr>
        <w:t>…</w:t>
      </w:r>
      <w:r w:rsidR="00917B72">
        <w:rPr>
          <w:rFonts w:ascii="Times New Roman" w:hAnsi="Times New Roman"/>
          <w:bCs/>
          <w:szCs w:val="24"/>
        </w:rPr>
        <w:t>..</w:t>
      </w:r>
      <w:proofErr w:type="gramEnd"/>
      <w:r w:rsidR="00917B72">
        <w:rPr>
          <w:rFonts w:ascii="Times New Roman" w:hAnsi="Times New Roman"/>
          <w:bCs/>
          <w:szCs w:val="24"/>
        </w:rPr>
        <w:t>22</w:t>
      </w:r>
    </w:p>
    <w:p w14:paraId="24D028D4" w14:textId="77777777" w:rsidR="005969A7" w:rsidRDefault="005969A7" w:rsidP="00DB7BA7">
      <w:pPr>
        <w:pStyle w:val="Ekbasligi"/>
        <w:rPr>
          <w:rFonts w:ascii="Times New Roman" w:hAnsi="Times New Roman"/>
          <w:bCs/>
          <w:szCs w:val="24"/>
        </w:rPr>
      </w:pPr>
    </w:p>
    <w:p w14:paraId="41E7769E" w14:textId="2DC208BE" w:rsidR="00FE47CB" w:rsidRDefault="00FE47CB" w:rsidP="00DB7BA7">
      <w:pPr>
        <w:pStyle w:val="Ekbasligi"/>
        <w:rPr>
          <w:rFonts w:ascii="Times New Roman" w:hAnsi="Times New Roman"/>
          <w:bCs/>
          <w:szCs w:val="24"/>
        </w:rPr>
      </w:pPr>
      <w:proofErr w:type="spellStart"/>
      <w:r>
        <w:rPr>
          <w:rFonts w:ascii="Times New Roman" w:hAnsi="Times New Roman"/>
          <w:bCs/>
          <w:szCs w:val="24"/>
        </w:rPr>
        <w:t>Şekil</w:t>
      </w:r>
      <w:proofErr w:type="spellEnd"/>
      <w:r>
        <w:rPr>
          <w:rFonts w:ascii="Times New Roman" w:hAnsi="Times New Roman"/>
          <w:bCs/>
          <w:szCs w:val="24"/>
        </w:rPr>
        <w:t xml:space="preserve"> </w:t>
      </w:r>
      <w:r w:rsidR="00C91521">
        <w:rPr>
          <w:rFonts w:ascii="Times New Roman" w:hAnsi="Times New Roman"/>
          <w:bCs/>
          <w:szCs w:val="24"/>
        </w:rPr>
        <w:t xml:space="preserve">3.13 </w:t>
      </w:r>
      <w:r w:rsidR="00917B72">
        <w:rPr>
          <w:rFonts w:ascii="Times New Roman" w:hAnsi="Times New Roman"/>
          <w:bCs/>
          <w:szCs w:val="24"/>
        </w:rPr>
        <w:t xml:space="preserve">L293D Motor </w:t>
      </w:r>
      <w:proofErr w:type="spellStart"/>
      <w:r w:rsidR="00917B72">
        <w:rPr>
          <w:rFonts w:ascii="Times New Roman" w:hAnsi="Times New Roman"/>
          <w:bCs/>
          <w:szCs w:val="24"/>
        </w:rPr>
        <w:t>Sürücü</w:t>
      </w:r>
      <w:proofErr w:type="spellEnd"/>
      <w:r w:rsidR="00917B72">
        <w:rPr>
          <w:rFonts w:ascii="Times New Roman" w:hAnsi="Times New Roman"/>
          <w:bCs/>
          <w:szCs w:val="24"/>
        </w:rPr>
        <w:t xml:space="preserve"> </w:t>
      </w:r>
      <w:proofErr w:type="spellStart"/>
      <w:r w:rsidR="00917B72">
        <w:rPr>
          <w:rFonts w:ascii="Times New Roman" w:hAnsi="Times New Roman"/>
          <w:bCs/>
          <w:szCs w:val="24"/>
        </w:rPr>
        <w:t>Devre</w:t>
      </w:r>
      <w:proofErr w:type="spellEnd"/>
      <w:r w:rsidR="00917B72">
        <w:rPr>
          <w:rFonts w:ascii="Times New Roman" w:hAnsi="Times New Roman"/>
          <w:bCs/>
          <w:szCs w:val="24"/>
        </w:rPr>
        <w:t xml:space="preserve"> </w:t>
      </w:r>
      <w:proofErr w:type="spellStart"/>
      <w:r w:rsidR="00917B72">
        <w:rPr>
          <w:rFonts w:ascii="Times New Roman" w:hAnsi="Times New Roman"/>
          <w:bCs/>
          <w:szCs w:val="24"/>
        </w:rPr>
        <w:t>Şeması</w:t>
      </w:r>
      <w:proofErr w:type="spellEnd"/>
      <w:r w:rsidR="00917B72">
        <w:rPr>
          <w:rFonts w:ascii="Times New Roman" w:hAnsi="Times New Roman"/>
          <w:bCs/>
          <w:szCs w:val="24"/>
        </w:rPr>
        <w:t>………………………………...……….24</w:t>
      </w:r>
    </w:p>
    <w:p w14:paraId="79971610" w14:textId="77777777" w:rsidR="005969A7" w:rsidRDefault="005969A7" w:rsidP="00DB7BA7">
      <w:pPr>
        <w:pStyle w:val="Ekbasligi"/>
        <w:rPr>
          <w:rFonts w:ascii="Times New Roman" w:hAnsi="Times New Roman"/>
          <w:bCs/>
          <w:szCs w:val="24"/>
        </w:rPr>
      </w:pPr>
    </w:p>
    <w:p w14:paraId="0C645C2D" w14:textId="3B3602B8" w:rsidR="00FE47CB" w:rsidRPr="005969A7" w:rsidRDefault="00FE47CB" w:rsidP="00DB7BA7">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917B72">
        <w:rPr>
          <w:rFonts w:ascii="Times New Roman" w:hAnsi="Times New Roman"/>
          <w:b w:val="0"/>
          <w:szCs w:val="24"/>
        </w:rPr>
        <w:t xml:space="preserve">3.14 </w:t>
      </w:r>
      <w:proofErr w:type="spellStart"/>
      <w:r w:rsidR="00917B72">
        <w:rPr>
          <w:rFonts w:ascii="Times New Roman" w:hAnsi="Times New Roman"/>
          <w:b w:val="0"/>
          <w:szCs w:val="24"/>
        </w:rPr>
        <w:t>Redüktörlü</w:t>
      </w:r>
      <w:proofErr w:type="spellEnd"/>
      <w:r w:rsidR="00917B72">
        <w:rPr>
          <w:rFonts w:ascii="Times New Roman" w:hAnsi="Times New Roman"/>
          <w:b w:val="0"/>
          <w:szCs w:val="24"/>
        </w:rPr>
        <w:t xml:space="preserve"> DC Motor</w:t>
      </w:r>
      <w:r>
        <w:rPr>
          <w:rFonts w:ascii="Times New Roman" w:hAnsi="Times New Roman"/>
          <w:b w:val="0"/>
          <w:szCs w:val="24"/>
        </w:rPr>
        <w:t xml:space="preserve">. </w:t>
      </w:r>
      <w:r>
        <w:rPr>
          <w:rFonts w:ascii="Times New Roman" w:hAnsi="Times New Roman"/>
          <w:b w:val="0"/>
          <w:bCs/>
          <w:color w:val="0D0D0D" w:themeColor="text1" w:themeTint="F2"/>
          <w:shd w:val="clear" w:color="auto" w:fill="FFFFFF"/>
        </w:rPr>
        <w:t>…………………</w:t>
      </w:r>
      <w:r w:rsidR="00917B72">
        <w:rPr>
          <w:rFonts w:ascii="Times New Roman" w:hAnsi="Times New Roman"/>
          <w:b w:val="0"/>
          <w:bCs/>
          <w:color w:val="0D0D0D" w:themeColor="text1" w:themeTint="F2"/>
          <w:shd w:val="clear" w:color="auto" w:fill="FFFFFF"/>
        </w:rPr>
        <w:t>…</w:t>
      </w:r>
      <w:proofErr w:type="gramStart"/>
      <w:r w:rsidR="00917B72">
        <w:rPr>
          <w:rFonts w:ascii="Times New Roman" w:hAnsi="Times New Roman"/>
          <w:b w:val="0"/>
          <w:bCs/>
          <w:color w:val="0D0D0D" w:themeColor="text1" w:themeTint="F2"/>
          <w:shd w:val="clear" w:color="auto" w:fill="FFFFFF"/>
        </w:rPr>
        <w:t>…….</w:t>
      </w:r>
      <w:proofErr w:type="gramEnd"/>
      <w:r w:rsidR="00917B72">
        <w:rPr>
          <w:rFonts w:ascii="Times New Roman" w:hAnsi="Times New Roman"/>
          <w:b w:val="0"/>
          <w:bCs/>
          <w:color w:val="0D0D0D" w:themeColor="text1" w:themeTint="F2"/>
          <w:shd w:val="clear" w:color="auto" w:fill="FFFFFF"/>
        </w:rPr>
        <w:t>.</w:t>
      </w:r>
      <w:r>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w:t>
      </w:r>
      <w:r>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w:t>
      </w:r>
      <w:r w:rsidR="008046D4">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w:t>
      </w:r>
      <w:r>
        <w:rPr>
          <w:rFonts w:ascii="Times New Roman" w:hAnsi="Times New Roman"/>
          <w:b w:val="0"/>
          <w:bCs/>
          <w:color w:val="0D0D0D" w:themeColor="text1" w:themeTint="F2"/>
          <w:shd w:val="clear" w:color="auto" w:fill="FFFFFF"/>
        </w:rPr>
        <w:t>…</w:t>
      </w:r>
      <w:r w:rsidR="005969A7">
        <w:rPr>
          <w:rFonts w:ascii="Times New Roman" w:hAnsi="Times New Roman"/>
          <w:b w:val="0"/>
          <w:bCs/>
          <w:color w:val="0D0D0D" w:themeColor="text1" w:themeTint="F2"/>
          <w:shd w:val="clear" w:color="auto" w:fill="FFFFFF"/>
        </w:rPr>
        <w:t>…17</w:t>
      </w:r>
    </w:p>
    <w:p w14:paraId="0130D2D0" w14:textId="00A61EC2" w:rsidR="00FE47CB" w:rsidRDefault="00FE47CB" w:rsidP="00DB7BA7">
      <w:pPr>
        <w:pStyle w:val="zelsayfabasligi"/>
        <w:tabs>
          <w:tab w:val="left" w:pos="1134"/>
          <w:tab w:val="left" w:pos="8222"/>
          <w:tab w:val="left" w:pos="8364"/>
          <w:tab w:val="left" w:pos="8505"/>
        </w:tabs>
        <w:spacing w:after="0"/>
        <w:ind w:left="1134" w:hanging="1134"/>
        <w:rPr>
          <w:rFonts w:ascii="Times New Roman" w:hAnsi="Times New Roman"/>
          <w:b w:val="0"/>
          <w:szCs w:val="24"/>
        </w:rPr>
      </w:pPr>
    </w:p>
    <w:p w14:paraId="7BD05ED7" w14:textId="5EC78493" w:rsidR="00DB7BA7" w:rsidRDefault="00FE47CB" w:rsidP="00DB7BA7">
      <w:pPr>
        <w:rPr>
          <w:rFonts w:ascii="Times New Roman" w:hAnsi="Times New Roman" w:cs="Times New Roman"/>
          <w:bCs/>
          <w:color w:val="0D0D0D" w:themeColor="text1" w:themeTint="F2"/>
          <w:sz w:val="24"/>
          <w:szCs w:val="24"/>
          <w:shd w:val="clear" w:color="auto" w:fill="FFFFFF"/>
        </w:rPr>
      </w:pPr>
      <w:r w:rsidRPr="005969A7">
        <w:rPr>
          <w:rFonts w:ascii="Times New Roman" w:hAnsi="Times New Roman" w:cs="Times New Roman"/>
          <w:bCs/>
          <w:sz w:val="24"/>
          <w:szCs w:val="24"/>
        </w:rPr>
        <w:t>Şekil 3.15</w:t>
      </w:r>
      <w:r w:rsidR="008046D4">
        <w:rPr>
          <w:rFonts w:ascii="Times New Roman" w:hAnsi="Times New Roman" w:cs="Times New Roman"/>
          <w:bCs/>
          <w:sz w:val="24"/>
          <w:szCs w:val="24"/>
        </w:rPr>
        <w:t xml:space="preserve"> </w:t>
      </w:r>
      <w:proofErr w:type="spellStart"/>
      <w:r w:rsidR="00917B72">
        <w:rPr>
          <w:rFonts w:ascii="Times New Roman" w:hAnsi="Times New Roman" w:cs="Times New Roman"/>
          <w:sz w:val="24"/>
          <w:szCs w:val="24"/>
        </w:rPr>
        <w:t>Li</w:t>
      </w:r>
      <w:proofErr w:type="spellEnd"/>
      <w:r w:rsidR="00917B72">
        <w:rPr>
          <w:rFonts w:ascii="Times New Roman" w:hAnsi="Times New Roman" w:cs="Times New Roman"/>
          <w:sz w:val="24"/>
          <w:szCs w:val="24"/>
        </w:rPr>
        <w:t>-Po Pil………………………………</w:t>
      </w:r>
      <w:r w:rsidR="008046D4">
        <w:rPr>
          <w:rFonts w:ascii="Times New Roman" w:hAnsi="Times New Roman" w:cs="Times New Roman"/>
          <w:bCs/>
          <w:color w:val="0D0D0D" w:themeColor="text1" w:themeTint="F2"/>
          <w:sz w:val="24"/>
          <w:szCs w:val="24"/>
          <w:shd w:val="clear" w:color="auto" w:fill="FFFFFF"/>
        </w:rPr>
        <w:t>…………</w:t>
      </w:r>
      <w:r w:rsidR="00917B72">
        <w:rPr>
          <w:rFonts w:ascii="Times New Roman" w:hAnsi="Times New Roman" w:cs="Times New Roman"/>
          <w:bCs/>
          <w:color w:val="0D0D0D" w:themeColor="text1" w:themeTint="F2"/>
          <w:sz w:val="24"/>
          <w:szCs w:val="24"/>
          <w:shd w:val="clear" w:color="auto" w:fill="FFFFFF"/>
        </w:rPr>
        <w:t>…</w:t>
      </w:r>
      <w:r w:rsidR="008046D4">
        <w:rPr>
          <w:rFonts w:ascii="Times New Roman" w:hAnsi="Times New Roman" w:cs="Times New Roman"/>
          <w:bCs/>
          <w:color w:val="0D0D0D" w:themeColor="text1" w:themeTint="F2"/>
          <w:sz w:val="24"/>
          <w:szCs w:val="24"/>
          <w:shd w:val="clear" w:color="auto" w:fill="FFFFFF"/>
        </w:rPr>
        <w:t>……………………</w:t>
      </w:r>
      <w:r w:rsidR="00917B72">
        <w:rPr>
          <w:rFonts w:ascii="Times New Roman" w:hAnsi="Times New Roman" w:cs="Times New Roman"/>
          <w:bCs/>
          <w:color w:val="0D0D0D" w:themeColor="text1" w:themeTint="F2"/>
          <w:sz w:val="24"/>
          <w:szCs w:val="24"/>
          <w:shd w:val="clear" w:color="auto" w:fill="FFFFFF"/>
        </w:rPr>
        <w:t>……</w:t>
      </w:r>
      <w:r w:rsidR="00A6033F">
        <w:rPr>
          <w:rFonts w:ascii="Times New Roman" w:hAnsi="Times New Roman" w:cs="Times New Roman"/>
          <w:bCs/>
          <w:color w:val="0D0D0D" w:themeColor="text1" w:themeTint="F2"/>
          <w:sz w:val="24"/>
          <w:szCs w:val="24"/>
          <w:shd w:val="clear" w:color="auto" w:fill="FFFFFF"/>
        </w:rPr>
        <w:t>25</w:t>
      </w:r>
    </w:p>
    <w:p w14:paraId="0847235F" w14:textId="39D6B3B1" w:rsidR="00FE47CB" w:rsidRDefault="00FE47CB" w:rsidP="00DB7BA7">
      <w:pPr>
        <w:spacing w:line="240" w:lineRule="auto"/>
        <w:rPr>
          <w:rFonts w:ascii="Times New Roman" w:hAnsi="Times New Roman" w:cs="Times New Roman"/>
          <w:sz w:val="24"/>
          <w:szCs w:val="24"/>
        </w:rPr>
      </w:pPr>
      <w:r w:rsidRPr="005969A7">
        <w:rPr>
          <w:rFonts w:ascii="Times New Roman" w:hAnsi="Times New Roman" w:cs="Times New Roman"/>
          <w:sz w:val="24"/>
          <w:szCs w:val="24"/>
        </w:rPr>
        <w:t>Şekil 3.1</w:t>
      </w:r>
      <w:r w:rsidR="00917B72">
        <w:rPr>
          <w:rFonts w:ascii="Times New Roman" w:hAnsi="Times New Roman" w:cs="Times New Roman"/>
          <w:sz w:val="24"/>
          <w:szCs w:val="24"/>
        </w:rPr>
        <w:t>6</w:t>
      </w:r>
      <w:r w:rsidR="00B02F9B">
        <w:rPr>
          <w:rFonts w:ascii="Times New Roman" w:hAnsi="Times New Roman" w:cs="Times New Roman"/>
          <w:sz w:val="24"/>
          <w:szCs w:val="24"/>
        </w:rPr>
        <w:t xml:space="preserve"> </w:t>
      </w:r>
      <w:r w:rsidR="00917B72">
        <w:rPr>
          <w:rFonts w:ascii="Times New Roman" w:hAnsi="Times New Roman" w:cs="Times New Roman"/>
          <w:sz w:val="24"/>
          <w:szCs w:val="24"/>
        </w:rPr>
        <w:t>Kullanılan Fırçalar</w:t>
      </w:r>
      <w:r w:rsidRPr="005969A7">
        <w:rPr>
          <w:rFonts w:ascii="Times New Roman" w:hAnsi="Times New Roman" w:cs="Times New Roman"/>
          <w:sz w:val="24"/>
          <w:szCs w:val="24"/>
        </w:rPr>
        <w:t>……………………………………</w:t>
      </w:r>
      <w:proofErr w:type="gramStart"/>
      <w:r w:rsidR="00917B72">
        <w:rPr>
          <w:rFonts w:ascii="Times New Roman" w:hAnsi="Times New Roman" w:cs="Times New Roman"/>
          <w:sz w:val="24"/>
          <w:szCs w:val="24"/>
        </w:rPr>
        <w:t>…….</w:t>
      </w:r>
      <w:proofErr w:type="gramEnd"/>
      <w:r w:rsidR="00917B72">
        <w:rPr>
          <w:rFonts w:ascii="Times New Roman" w:hAnsi="Times New Roman" w:cs="Times New Roman"/>
          <w:sz w:val="24"/>
          <w:szCs w:val="24"/>
        </w:rPr>
        <w:t>.</w:t>
      </w:r>
      <w:r w:rsidRPr="005969A7">
        <w:rPr>
          <w:rFonts w:ascii="Times New Roman" w:hAnsi="Times New Roman" w:cs="Times New Roman"/>
          <w:sz w:val="24"/>
          <w:szCs w:val="24"/>
        </w:rPr>
        <w:t>…………</w:t>
      </w:r>
      <w:r w:rsidR="008046D4">
        <w:rPr>
          <w:rFonts w:ascii="Times New Roman" w:hAnsi="Times New Roman" w:cs="Times New Roman"/>
          <w:sz w:val="24"/>
          <w:szCs w:val="24"/>
        </w:rPr>
        <w:t>…</w:t>
      </w:r>
      <w:r w:rsidR="00D07900">
        <w:rPr>
          <w:rFonts w:ascii="Times New Roman" w:hAnsi="Times New Roman" w:cs="Times New Roman"/>
          <w:sz w:val="24"/>
          <w:szCs w:val="24"/>
        </w:rPr>
        <w:t>…..</w:t>
      </w:r>
      <w:r w:rsidR="00B02F9B">
        <w:rPr>
          <w:rFonts w:ascii="Times New Roman" w:hAnsi="Times New Roman" w:cs="Times New Roman"/>
          <w:sz w:val="24"/>
          <w:szCs w:val="24"/>
        </w:rPr>
        <w:t>2</w:t>
      </w:r>
      <w:r w:rsidR="00A6033F">
        <w:rPr>
          <w:rFonts w:ascii="Times New Roman" w:hAnsi="Times New Roman" w:cs="Times New Roman"/>
          <w:sz w:val="24"/>
          <w:szCs w:val="24"/>
        </w:rPr>
        <w:t>6</w:t>
      </w:r>
    </w:p>
    <w:p w14:paraId="655F4D9D" w14:textId="77777777" w:rsidR="00B02F9B" w:rsidRDefault="00B02F9B" w:rsidP="00DB7BA7">
      <w:pPr>
        <w:pStyle w:val="zelsayfabasligi"/>
        <w:tabs>
          <w:tab w:val="left" w:pos="1134"/>
          <w:tab w:val="left" w:pos="8222"/>
          <w:tab w:val="left" w:pos="8364"/>
          <w:tab w:val="left" w:pos="8505"/>
        </w:tabs>
        <w:spacing w:after="0"/>
        <w:rPr>
          <w:rFonts w:ascii="Times New Roman" w:hAnsi="Times New Roman"/>
          <w:b w:val="0"/>
          <w:bCs/>
          <w:szCs w:val="24"/>
        </w:rPr>
      </w:pPr>
    </w:p>
    <w:p w14:paraId="2BFCFDB1" w14:textId="77777777" w:rsidR="002009EF" w:rsidRDefault="002009EF" w:rsidP="00DB7BA7">
      <w:pPr>
        <w:pStyle w:val="zelsayfabasligi"/>
        <w:tabs>
          <w:tab w:val="left" w:pos="1134"/>
          <w:tab w:val="left" w:pos="8222"/>
          <w:tab w:val="left" w:pos="8364"/>
          <w:tab w:val="left" w:pos="8505"/>
        </w:tabs>
        <w:spacing w:after="0" w:line="360" w:lineRule="auto"/>
        <w:ind w:left="1134" w:hanging="1134"/>
        <w:rPr>
          <w:rFonts w:ascii="Times New Roman" w:hAnsi="Times New Roman"/>
          <w:b w:val="0"/>
          <w:szCs w:val="24"/>
        </w:rPr>
      </w:pPr>
    </w:p>
    <w:p w14:paraId="49254147" w14:textId="7A097E50" w:rsidR="00FE47CB" w:rsidRDefault="00FE47CB" w:rsidP="00DB7BA7">
      <w:pPr>
        <w:pStyle w:val="zelsayfabasligi"/>
        <w:tabs>
          <w:tab w:val="left" w:pos="1134"/>
          <w:tab w:val="left" w:pos="8222"/>
          <w:tab w:val="left" w:pos="8364"/>
          <w:tab w:val="left" w:pos="8505"/>
        </w:tabs>
        <w:spacing w:after="0" w:line="360" w:lineRule="auto"/>
        <w:ind w:left="1134" w:hanging="1134"/>
        <w:rPr>
          <w:rFonts w:ascii="Times New Roman" w:hAnsi="Times New Roman"/>
          <w:b w:val="0"/>
          <w:szCs w:val="24"/>
        </w:rPr>
      </w:pPr>
      <w:r>
        <w:rPr>
          <w:rFonts w:ascii="Times New Roman" w:hAnsi="Times New Roman"/>
          <w:b w:val="0"/>
          <w:szCs w:val="24"/>
        </w:rPr>
        <w:t xml:space="preserve">Şekil </w:t>
      </w:r>
      <w:r w:rsidR="00B02F9B">
        <w:rPr>
          <w:rFonts w:ascii="Times New Roman" w:hAnsi="Times New Roman"/>
          <w:b w:val="0"/>
          <w:szCs w:val="24"/>
        </w:rPr>
        <w:t>3.</w:t>
      </w:r>
      <w:r w:rsidR="00917B72">
        <w:rPr>
          <w:rFonts w:ascii="Times New Roman" w:hAnsi="Times New Roman"/>
          <w:b w:val="0"/>
          <w:szCs w:val="24"/>
        </w:rPr>
        <w:t>17</w:t>
      </w:r>
      <w:r w:rsidR="00B02F9B">
        <w:rPr>
          <w:rFonts w:ascii="Times New Roman" w:hAnsi="Times New Roman"/>
          <w:b w:val="0"/>
          <w:szCs w:val="24"/>
        </w:rPr>
        <w:t xml:space="preserve"> </w:t>
      </w:r>
      <w:r w:rsidR="002009EF">
        <w:rPr>
          <w:rFonts w:ascii="Times New Roman" w:hAnsi="Times New Roman"/>
          <w:b w:val="0"/>
          <w:szCs w:val="24"/>
        </w:rPr>
        <w:t xml:space="preserve">  </w:t>
      </w:r>
      <w:r w:rsidR="00A6033F">
        <w:rPr>
          <w:rFonts w:ascii="Times New Roman" w:hAnsi="Times New Roman"/>
          <w:b w:val="0"/>
          <w:szCs w:val="24"/>
        </w:rPr>
        <w:t>Mini Süpürücü Aparat</w:t>
      </w:r>
      <w:r w:rsidR="002009EF">
        <w:rPr>
          <w:rFonts w:ascii="Times New Roman" w:hAnsi="Times New Roman"/>
          <w:b w:val="0"/>
          <w:szCs w:val="24"/>
        </w:rPr>
        <w:t>………………………………</w:t>
      </w:r>
      <w:proofErr w:type="gramStart"/>
      <w:r w:rsidR="002009EF">
        <w:rPr>
          <w:rFonts w:ascii="Times New Roman" w:hAnsi="Times New Roman"/>
          <w:b w:val="0"/>
          <w:szCs w:val="24"/>
        </w:rPr>
        <w:t>…….</w:t>
      </w:r>
      <w:proofErr w:type="gramEnd"/>
      <w:r w:rsidR="002009EF">
        <w:rPr>
          <w:rFonts w:ascii="Times New Roman" w:hAnsi="Times New Roman"/>
          <w:b w:val="0"/>
          <w:szCs w:val="24"/>
        </w:rPr>
        <w:t>.…</w:t>
      </w:r>
      <w:r w:rsidR="00A6033F">
        <w:rPr>
          <w:rFonts w:ascii="Times New Roman" w:hAnsi="Times New Roman"/>
          <w:b w:val="0"/>
          <w:szCs w:val="24"/>
        </w:rPr>
        <w:t>…………...</w:t>
      </w:r>
      <w:r w:rsidR="002009EF">
        <w:rPr>
          <w:rFonts w:ascii="Times New Roman" w:hAnsi="Times New Roman"/>
          <w:b w:val="0"/>
          <w:szCs w:val="24"/>
        </w:rPr>
        <w:t>…</w:t>
      </w:r>
      <w:r w:rsidR="00A6033F">
        <w:rPr>
          <w:rFonts w:ascii="Times New Roman" w:hAnsi="Times New Roman"/>
          <w:b w:val="0"/>
          <w:szCs w:val="24"/>
        </w:rPr>
        <w:t>..</w:t>
      </w:r>
      <w:r w:rsidR="002009EF">
        <w:rPr>
          <w:rFonts w:ascii="Times New Roman" w:hAnsi="Times New Roman"/>
          <w:b w:val="0"/>
          <w:szCs w:val="24"/>
        </w:rPr>
        <w:t>2</w:t>
      </w:r>
      <w:r w:rsidR="00A6033F">
        <w:rPr>
          <w:rFonts w:ascii="Times New Roman" w:hAnsi="Times New Roman"/>
          <w:b w:val="0"/>
          <w:szCs w:val="24"/>
        </w:rPr>
        <w:t>7</w:t>
      </w:r>
    </w:p>
    <w:p w14:paraId="5BA6DF79" w14:textId="30AB3839" w:rsidR="00FE47CB" w:rsidRDefault="00FE47CB" w:rsidP="00D07900">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B02F9B">
        <w:rPr>
          <w:rFonts w:ascii="Times New Roman" w:hAnsi="Times New Roman"/>
          <w:b w:val="0"/>
          <w:szCs w:val="24"/>
        </w:rPr>
        <w:t>3</w:t>
      </w:r>
      <w:r>
        <w:rPr>
          <w:rFonts w:ascii="Times New Roman" w:hAnsi="Times New Roman"/>
          <w:b w:val="0"/>
          <w:szCs w:val="24"/>
        </w:rPr>
        <w:t>.</w:t>
      </w:r>
      <w:r w:rsidR="00917B72">
        <w:rPr>
          <w:rFonts w:ascii="Times New Roman" w:hAnsi="Times New Roman"/>
          <w:b w:val="0"/>
          <w:szCs w:val="24"/>
        </w:rPr>
        <w:t>18</w:t>
      </w:r>
      <w:r w:rsidRPr="007E1986">
        <w:rPr>
          <w:rFonts w:ascii="Times New Roman" w:hAnsi="Times New Roman"/>
          <w:b w:val="0"/>
          <w:szCs w:val="24"/>
        </w:rPr>
        <w:t xml:space="preserve"> </w:t>
      </w:r>
      <w:r>
        <w:rPr>
          <w:rFonts w:ascii="Times New Roman" w:hAnsi="Times New Roman"/>
          <w:b w:val="0"/>
          <w:szCs w:val="24"/>
        </w:rPr>
        <w:tab/>
      </w:r>
      <w:r w:rsidR="00917B72">
        <w:rPr>
          <w:rFonts w:ascii="Times New Roman" w:hAnsi="Times New Roman"/>
          <w:b w:val="0"/>
          <w:szCs w:val="24"/>
        </w:rPr>
        <w:t>Kullanılan Tekerlerler…………………………………………………………</w:t>
      </w:r>
      <w:r w:rsidR="002009EF">
        <w:rPr>
          <w:rFonts w:ascii="Times New Roman" w:hAnsi="Times New Roman"/>
          <w:b w:val="0"/>
          <w:szCs w:val="24"/>
        </w:rPr>
        <w:t>2</w:t>
      </w:r>
      <w:r w:rsidR="00A6033F">
        <w:rPr>
          <w:rFonts w:ascii="Times New Roman" w:hAnsi="Times New Roman"/>
          <w:b w:val="0"/>
          <w:szCs w:val="24"/>
        </w:rPr>
        <w:t>8</w:t>
      </w:r>
    </w:p>
    <w:p w14:paraId="48142470" w14:textId="77777777" w:rsidR="00D07900" w:rsidRDefault="00D07900" w:rsidP="00D07900">
      <w:pPr>
        <w:pStyle w:val="zelsayfabasligi"/>
        <w:tabs>
          <w:tab w:val="left" w:pos="1134"/>
          <w:tab w:val="left" w:pos="8222"/>
          <w:tab w:val="left" w:pos="8364"/>
          <w:tab w:val="left" w:pos="8505"/>
        </w:tabs>
        <w:spacing w:after="0"/>
        <w:rPr>
          <w:rFonts w:ascii="Times New Roman" w:hAnsi="Times New Roman"/>
          <w:b w:val="0"/>
          <w:szCs w:val="24"/>
        </w:rPr>
      </w:pPr>
    </w:p>
    <w:p w14:paraId="2F045751" w14:textId="20590A27" w:rsidR="00D07900" w:rsidRDefault="00FE47CB" w:rsidP="00E12843">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2009EF">
        <w:rPr>
          <w:rFonts w:ascii="Times New Roman" w:hAnsi="Times New Roman"/>
          <w:b w:val="0"/>
          <w:szCs w:val="24"/>
        </w:rPr>
        <w:t>3.</w:t>
      </w:r>
      <w:r w:rsidR="00A6033F">
        <w:rPr>
          <w:rFonts w:ascii="Times New Roman" w:hAnsi="Times New Roman"/>
          <w:b w:val="0"/>
          <w:szCs w:val="24"/>
        </w:rPr>
        <w:t>19</w:t>
      </w:r>
      <w:r>
        <w:rPr>
          <w:rFonts w:ascii="Times New Roman" w:hAnsi="Times New Roman"/>
          <w:b w:val="0"/>
          <w:szCs w:val="24"/>
        </w:rPr>
        <w:tab/>
      </w:r>
      <w:r w:rsidR="00A6033F">
        <w:rPr>
          <w:rFonts w:ascii="Times New Roman" w:hAnsi="Times New Roman"/>
          <w:b w:val="0"/>
          <w:szCs w:val="24"/>
        </w:rPr>
        <w:t>Bluetooth Kontrol Akış Diyagramı</w:t>
      </w:r>
      <w:r w:rsidR="002009EF">
        <w:rPr>
          <w:rFonts w:ascii="Times New Roman" w:hAnsi="Times New Roman"/>
          <w:b w:val="0"/>
          <w:szCs w:val="24"/>
        </w:rPr>
        <w:t>……………………</w:t>
      </w:r>
      <w:r w:rsidR="00E257B0">
        <w:rPr>
          <w:rFonts w:ascii="Times New Roman" w:hAnsi="Times New Roman"/>
          <w:b w:val="0"/>
          <w:szCs w:val="24"/>
        </w:rPr>
        <w:t>…</w:t>
      </w:r>
      <w:proofErr w:type="gramStart"/>
      <w:r w:rsidR="002009EF">
        <w:rPr>
          <w:rFonts w:ascii="Times New Roman" w:hAnsi="Times New Roman"/>
          <w:b w:val="0"/>
          <w:szCs w:val="24"/>
        </w:rPr>
        <w:t>…</w:t>
      </w:r>
      <w:r w:rsidR="00A6033F">
        <w:rPr>
          <w:rFonts w:ascii="Times New Roman" w:hAnsi="Times New Roman"/>
          <w:b w:val="0"/>
          <w:szCs w:val="24"/>
        </w:rPr>
        <w:t>...</w:t>
      </w:r>
      <w:r w:rsidR="002009EF">
        <w:rPr>
          <w:rFonts w:ascii="Times New Roman" w:hAnsi="Times New Roman"/>
          <w:b w:val="0"/>
          <w:szCs w:val="24"/>
        </w:rPr>
        <w:t>.</w:t>
      </w:r>
      <w:proofErr w:type="gramEnd"/>
      <w:r w:rsidR="002009EF">
        <w:rPr>
          <w:rFonts w:ascii="Times New Roman" w:hAnsi="Times New Roman"/>
          <w:b w:val="0"/>
          <w:szCs w:val="24"/>
        </w:rPr>
        <w:t>……………</w:t>
      </w:r>
      <w:r w:rsidR="00B95102">
        <w:rPr>
          <w:rFonts w:ascii="Times New Roman" w:hAnsi="Times New Roman"/>
          <w:b w:val="0"/>
          <w:szCs w:val="24"/>
        </w:rPr>
        <w:t>…</w:t>
      </w:r>
      <w:r w:rsidR="00E12843">
        <w:rPr>
          <w:rFonts w:ascii="Times New Roman" w:hAnsi="Times New Roman"/>
          <w:b w:val="0"/>
          <w:szCs w:val="24"/>
        </w:rPr>
        <w:t>29</w:t>
      </w:r>
    </w:p>
    <w:p w14:paraId="5E77A729" w14:textId="77777777" w:rsidR="00E12843" w:rsidRDefault="00E12843" w:rsidP="00E12843">
      <w:pPr>
        <w:pStyle w:val="zelsayfabasligi"/>
        <w:tabs>
          <w:tab w:val="left" w:pos="1134"/>
          <w:tab w:val="left" w:pos="8222"/>
          <w:tab w:val="left" w:pos="8364"/>
          <w:tab w:val="left" w:pos="8505"/>
        </w:tabs>
        <w:spacing w:after="0"/>
        <w:rPr>
          <w:rFonts w:ascii="Times New Roman" w:hAnsi="Times New Roman"/>
          <w:b w:val="0"/>
          <w:szCs w:val="24"/>
        </w:rPr>
      </w:pPr>
    </w:p>
    <w:p w14:paraId="1DFCED28" w14:textId="03133680" w:rsidR="00FE47CB" w:rsidRDefault="00FE47CB" w:rsidP="00A6033F">
      <w:pPr>
        <w:pStyle w:val="zelsayfabasligi"/>
        <w:tabs>
          <w:tab w:val="left" w:pos="1134"/>
          <w:tab w:val="left" w:pos="8222"/>
          <w:tab w:val="left" w:pos="8364"/>
          <w:tab w:val="left" w:pos="8505"/>
        </w:tabs>
        <w:spacing w:after="0"/>
        <w:rPr>
          <w:rFonts w:ascii="Times New Roman" w:hAnsi="Times New Roman"/>
          <w:b w:val="0"/>
          <w:szCs w:val="24"/>
        </w:rPr>
      </w:pPr>
      <w:r>
        <w:rPr>
          <w:rFonts w:ascii="Times New Roman" w:hAnsi="Times New Roman"/>
          <w:b w:val="0"/>
          <w:szCs w:val="24"/>
        </w:rPr>
        <w:t xml:space="preserve">Şekil </w:t>
      </w:r>
      <w:r w:rsidR="00A640AC">
        <w:rPr>
          <w:rFonts w:ascii="Times New Roman" w:hAnsi="Times New Roman"/>
          <w:b w:val="0"/>
          <w:szCs w:val="24"/>
        </w:rPr>
        <w:t>3.2</w:t>
      </w:r>
      <w:r w:rsidR="00A6033F">
        <w:rPr>
          <w:rFonts w:ascii="Times New Roman" w:hAnsi="Times New Roman"/>
          <w:b w:val="0"/>
          <w:szCs w:val="24"/>
        </w:rPr>
        <w:t>0</w:t>
      </w:r>
      <w:r w:rsidR="0051785A">
        <w:rPr>
          <w:rFonts w:ascii="Times New Roman" w:hAnsi="Times New Roman"/>
          <w:b w:val="0"/>
          <w:szCs w:val="24"/>
        </w:rPr>
        <w:t xml:space="preserve">   </w:t>
      </w:r>
      <w:r w:rsidR="00A6033F">
        <w:rPr>
          <w:rFonts w:ascii="Times New Roman" w:hAnsi="Times New Roman"/>
          <w:b w:val="0"/>
          <w:szCs w:val="24"/>
        </w:rPr>
        <w:t xml:space="preserve">Otonom </w:t>
      </w:r>
      <w:proofErr w:type="spellStart"/>
      <w:r w:rsidR="00A6033F">
        <w:rPr>
          <w:rFonts w:ascii="Times New Roman" w:hAnsi="Times New Roman"/>
          <w:b w:val="0"/>
          <w:szCs w:val="24"/>
        </w:rPr>
        <w:t>Mod</w:t>
      </w:r>
      <w:proofErr w:type="spellEnd"/>
      <w:r w:rsidR="00A6033F">
        <w:rPr>
          <w:rFonts w:ascii="Times New Roman" w:hAnsi="Times New Roman"/>
          <w:b w:val="0"/>
          <w:szCs w:val="24"/>
        </w:rPr>
        <w:t xml:space="preserve"> Akış Diyagramı</w:t>
      </w:r>
      <w:r w:rsidR="00A640AC">
        <w:rPr>
          <w:rFonts w:ascii="Times New Roman" w:hAnsi="Times New Roman"/>
          <w:b w:val="0"/>
          <w:szCs w:val="24"/>
        </w:rPr>
        <w:t>………………</w:t>
      </w:r>
      <w:r w:rsidR="00A6033F">
        <w:rPr>
          <w:rFonts w:ascii="Times New Roman" w:hAnsi="Times New Roman"/>
          <w:b w:val="0"/>
          <w:szCs w:val="24"/>
        </w:rPr>
        <w:t>…</w:t>
      </w:r>
      <w:r w:rsidR="00A640AC">
        <w:rPr>
          <w:rFonts w:ascii="Times New Roman" w:hAnsi="Times New Roman"/>
          <w:b w:val="0"/>
          <w:szCs w:val="24"/>
        </w:rPr>
        <w:t>…………………………</w:t>
      </w:r>
      <w:proofErr w:type="gramStart"/>
      <w:r w:rsidR="00A640AC">
        <w:rPr>
          <w:rFonts w:ascii="Times New Roman" w:hAnsi="Times New Roman"/>
          <w:b w:val="0"/>
          <w:szCs w:val="24"/>
        </w:rPr>
        <w:t>...…</w:t>
      </w:r>
      <w:r w:rsidR="00D07900">
        <w:rPr>
          <w:rFonts w:ascii="Times New Roman" w:hAnsi="Times New Roman"/>
          <w:b w:val="0"/>
          <w:szCs w:val="24"/>
        </w:rPr>
        <w:t>.</w:t>
      </w:r>
      <w:proofErr w:type="gramEnd"/>
      <w:r w:rsidR="00A640AC">
        <w:rPr>
          <w:rFonts w:ascii="Times New Roman" w:hAnsi="Times New Roman"/>
          <w:b w:val="0"/>
          <w:szCs w:val="24"/>
        </w:rPr>
        <w:t>3</w:t>
      </w:r>
      <w:r w:rsidR="00A6033F">
        <w:rPr>
          <w:rFonts w:ascii="Times New Roman" w:hAnsi="Times New Roman"/>
          <w:b w:val="0"/>
          <w:szCs w:val="24"/>
        </w:rPr>
        <w:t>0</w:t>
      </w:r>
    </w:p>
    <w:p w14:paraId="0B22C910" w14:textId="77777777" w:rsidR="00FE47CB" w:rsidRPr="003A04D1" w:rsidRDefault="00FE47CB" w:rsidP="00DB7BA7">
      <w:pPr>
        <w:pStyle w:val="zelsayfabasligi"/>
        <w:tabs>
          <w:tab w:val="left" w:pos="1134"/>
          <w:tab w:val="left" w:pos="8222"/>
          <w:tab w:val="left" w:pos="8364"/>
          <w:tab w:val="left" w:pos="8505"/>
        </w:tabs>
        <w:spacing w:after="0"/>
        <w:ind w:left="1134" w:hanging="1134"/>
        <w:rPr>
          <w:rFonts w:ascii="Times New Roman" w:hAnsi="Times New Roman"/>
          <w:b w:val="0"/>
          <w:szCs w:val="24"/>
        </w:rPr>
      </w:pPr>
    </w:p>
    <w:p w14:paraId="73C754CF" w14:textId="12E7378E" w:rsidR="00DB7BA7" w:rsidRDefault="00E861AF" w:rsidP="00DB7BA7">
      <w:pPr>
        <w:rPr>
          <w:rFonts w:ascii="Times New Roman" w:hAnsi="Times New Roman" w:cs="Times New Roman"/>
          <w:sz w:val="24"/>
          <w:szCs w:val="24"/>
        </w:rPr>
      </w:pPr>
      <w:r w:rsidRPr="00E861AF">
        <w:rPr>
          <w:rFonts w:ascii="Times New Roman" w:hAnsi="Times New Roman" w:cs="Times New Roman"/>
          <w:sz w:val="24"/>
          <w:szCs w:val="24"/>
        </w:rPr>
        <w:t xml:space="preserve">Şekil 4.1 </w:t>
      </w:r>
      <w:r>
        <w:rPr>
          <w:rFonts w:ascii="Times New Roman" w:hAnsi="Times New Roman" w:cs="Times New Roman"/>
          <w:sz w:val="24"/>
          <w:szCs w:val="24"/>
        </w:rPr>
        <w:t xml:space="preserve">   </w:t>
      </w:r>
      <w:r w:rsidR="00B95102" w:rsidRPr="000A4BA6">
        <w:rPr>
          <w:rFonts w:ascii="Times New Roman" w:eastAsia="Times New Roman" w:hAnsi="Times New Roman" w:cs="Times New Roman"/>
          <w:sz w:val="24"/>
          <w:szCs w:val="24"/>
          <w:lang w:eastAsia="ar-SA"/>
        </w:rPr>
        <w:t>Tekerlekler ve Vakum Aparatının Montajı</w:t>
      </w:r>
      <w:r w:rsidR="00B95102">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r w:rsidR="00DB7BA7">
        <w:rPr>
          <w:rFonts w:ascii="Times New Roman" w:hAnsi="Times New Roman" w:cs="Times New Roman"/>
          <w:sz w:val="24"/>
          <w:szCs w:val="24"/>
        </w:rPr>
        <w:t>.</w:t>
      </w:r>
      <w:proofErr w:type="gramEnd"/>
      <w:r w:rsidR="00DB7BA7">
        <w:rPr>
          <w:rFonts w:ascii="Times New Roman" w:hAnsi="Times New Roman" w:cs="Times New Roman"/>
          <w:sz w:val="24"/>
          <w:szCs w:val="24"/>
        </w:rPr>
        <w:t>.</w:t>
      </w:r>
      <w:r>
        <w:rPr>
          <w:rFonts w:ascii="Times New Roman" w:hAnsi="Times New Roman" w:cs="Times New Roman"/>
          <w:sz w:val="24"/>
          <w:szCs w:val="24"/>
        </w:rPr>
        <w:t>……</w:t>
      </w:r>
      <w:r w:rsidR="00B95102">
        <w:rPr>
          <w:rFonts w:ascii="Times New Roman" w:hAnsi="Times New Roman" w:cs="Times New Roman"/>
          <w:sz w:val="24"/>
          <w:szCs w:val="24"/>
        </w:rPr>
        <w:t>……..</w:t>
      </w:r>
      <w:r>
        <w:rPr>
          <w:rFonts w:ascii="Times New Roman" w:hAnsi="Times New Roman" w:cs="Times New Roman"/>
          <w:sz w:val="24"/>
          <w:szCs w:val="24"/>
        </w:rPr>
        <w:t>3</w:t>
      </w:r>
      <w:r w:rsidR="00B95102">
        <w:rPr>
          <w:rFonts w:ascii="Times New Roman" w:hAnsi="Times New Roman" w:cs="Times New Roman"/>
          <w:sz w:val="24"/>
          <w:szCs w:val="24"/>
        </w:rPr>
        <w:t>1</w:t>
      </w:r>
    </w:p>
    <w:p w14:paraId="2D8850C7" w14:textId="4B4B0B7E" w:rsidR="0056133C" w:rsidRDefault="00CF10DA" w:rsidP="00DB7BA7">
      <w:pPr>
        <w:rPr>
          <w:rFonts w:ascii="Times New Roman" w:eastAsia="Times New Roman" w:hAnsi="Times New Roman" w:cs="Times New Roman"/>
          <w:sz w:val="24"/>
          <w:szCs w:val="24"/>
          <w:lang w:eastAsia="ar-SA"/>
        </w:rPr>
      </w:pPr>
      <w:r>
        <w:rPr>
          <w:rFonts w:ascii="Times New Roman" w:hAnsi="Times New Roman" w:cs="Times New Roman"/>
          <w:sz w:val="24"/>
          <w:szCs w:val="24"/>
        </w:rPr>
        <w:t xml:space="preserve">Şekil 4.2    </w:t>
      </w:r>
      <w:r w:rsidR="00B95102" w:rsidRPr="000A4BA6">
        <w:rPr>
          <w:rFonts w:ascii="Times New Roman" w:eastAsia="Times New Roman" w:hAnsi="Times New Roman" w:cs="Times New Roman"/>
          <w:sz w:val="24"/>
          <w:szCs w:val="24"/>
          <w:lang w:eastAsia="ar-SA"/>
        </w:rPr>
        <w:t>Robotun Ön Görünümü</w:t>
      </w:r>
      <w:r w:rsidR="00B95102">
        <w:rPr>
          <w:rFonts w:ascii="Times New Roman" w:eastAsia="Times New Roman" w:hAnsi="Times New Roman" w:cs="Times New Roman"/>
          <w:sz w:val="24"/>
          <w:szCs w:val="24"/>
          <w:lang w:eastAsia="ar-SA"/>
        </w:rPr>
        <w:t xml:space="preserve"> ………………………………...</w:t>
      </w:r>
      <w:r w:rsidR="00A7451C">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……………...32</w:t>
      </w:r>
    </w:p>
    <w:p w14:paraId="11A06C7B" w14:textId="0590BBFD" w:rsidR="00E36416" w:rsidRDefault="00A7451C" w:rsidP="00DB7BA7">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Şekil 4.</w:t>
      </w:r>
      <w:r w:rsidR="0056133C">
        <w:rPr>
          <w:rFonts w:ascii="Times New Roman" w:eastAsia="Times New Roman" w:hAnsi="Times New Roman" w:cs="Times New Roman"/>
          <w:sz w:val="24"/>
          <w:szCs w:val="24"/>
          <w:lang w:eastAsia="ar-SA"/>
        </w:rPr>
        <w:t>3</w:t>
      </w:r>
      <w:r w:rsidR="0056133C" w:rsidRPr="000A4BA6">
        <w:rPr>
          <w:rFonts w:ascii="Times New Roman" w:eastAsia="Times New Roman" w:hAnsi="Times New Roman" w:cs="Times New Roman"/>
          <w:sz w:val="24"/>
          <w:szCs w:val="24"/>
          <w:lang w:eastAsia="ar-SA"/>
        </w:rPr>
        <w:t xml:space="preserve"> </w:t>
      </w:r>
      <w:r w:rsidR="0056133C">
        <w:rPr>
          <w:rFonts w:ascii="Times New Roman" w:eastAsia="Times New Roman" w:hAnsi="Times New Roman" w:cs="Times New Roman"/>
          <w:sz w:val="24"/>
          <w:szCs w:val="24"/>
          <w:lang w:eastAsia="ar-SA"/>
        </w:rPr>
        <w:t xml:space="preserve">   </w:t>
      </w:r>
      <w:r w:rsidR="00B95102" w:rsidRPr="000A4BA6">
        <w:rPr>
          <w:rFonts w:ascii="Times New Roman" w:eastAsia="Times New Roman" w:hAnsi="Times New Roman" w:cs="Times New Roman"/>
          <w:sz w:val="24"/>
          <w:szCs w:val="24"/>
          <w:lang w:eastAsia="ar-SA"/>
        </w:rPr>
        <w:t>Elektronik ve Mekanik Birimlerin Montaj</w:t>
      </w:r>
      <w:r w:rsidR="00B95102">
        <w:rPr>
          <w:rFonts w:ascii="Times New Roman" w:eastAsia="Times New Roman" w:hAnsi="Times New Roman" w:cs="Times New Roman"/>
          <w:sz w:val="24"/>
          <w:szCs w:val="24"/>
          <w:lang w:eastAsia="ar-SA"/>
        </w:rPr>
        <w:t>lanmış Hali</w:t>
      </w:r>
      <w:r w:rsidR="0056133C">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w:t>
      </w:r>
      <w:proofErr w:type="gramStart"/>
      <w:r w:rsidR="00B95102">
        <w:rPr>
          <w:rFonts w:ascii="Times New Roman" w:eastAsia="Times New Roman" w:hAnsi="Times New Roman" w:cs="Times New Roman"/>
          <w:sz w:val="24"/>
          <w:szCs w:val="24"/>
          <w:lang w:eastAsia="ar-SA"/>
        </w:rPr>
        <w:t>……</w:t>
      </w:r>
      <w:r w:rsidR="0056133C">
        <w:rPr>
          <w:rFonts w:ascii="Times New Roman" w:eastAsia="Times New Roman" w:hAnsi="Times New Roman" w:cs="Times New Roman"/>
          <w:sz w:val="24"/>
          <w:szCs w:val="24"/>
          <w:lang w:eastAsia="ar-SA"/>
        </w:rPr>
        <w:t>.</w:t>
      </w:r>
      <w:proofErr w:type="gramEnd"/>
      <w:r w:rsidR="0056133C">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..32</w:t>
      </w:r>
    </w:p>
    <w:p w14:paraId="3D377425" w14:textId="1C887CBA" w:rsidR="00E36416" w:rsidRDefault="0056133C" w:rsidP="00DB7BA7">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4.4   </w:t>
      </w:r>
      <w:r w:rsidR="00E36416">
        <w:rPr>
          <w:rFonts w:ascii="Times New Roman" w:eastAsia="Times New Roman" w:hAnsi="Times New Roman" w:cs="Times New Roman"/>
          <w:sz w:val="24"/>
          <w:szCs w:val="24"/>
          <w:lang w:eastAsia="ar-SA"/>
        </w:rPr>
        <w:t xml:space="preserve"> </w:t>
      </w:r>
      <w:r w:rsidR="00B95102">
        <w:rPr>
          <w:rFonts w:ascii="Times New Roman" w:eastAsia="Times New Roman" w:hAnsi="Times New Roman" w:cs="Times New Roman"/>
          <w:sz w:val="24"/>
          <w:szCs w:val="24"/>
          <w:lang w:eastAsia="ar-SA"/>
        </w:rPr>
        <w:t>On/</w:t>
      </w:r>
      <w:proofErr w:type="spellStart"/>
      <w:r w:rsidR="00B95102">
        <w:rPr>
          <w:rFonts w:ascii="Times New Roman" w:eastAsia="Times New Roman" w:hAnsi="Times New Roman" w:cs="Times New Roman"/>
          <w:sz w:val="24"/>
          <w:szCs w:val="24"/>
          <w:lang w:eastAsia="ar-SA"/>
        </w:rPr>
        <w:t>Off</w:t>
      </w:r>
      <w:proofErr w:type="spellEnd"/>
      <w:r w:rsidR="00B95102">
        <w:rPr>
          <w:rFonts w:ascii="Times New Roman" w:eastAsia="Times New Roman" w:hAnsi="Times New Roman" w:cs="Times New Roman"/>
          <w:sz w:val="24"/>
          <w:szCs w:val="24"/>
          <w:lang w:eastAsia="ar-SA"/>
        </w:rPr>
        <w:t xml:space="preserve"> Düğmesi…………………………………</w:t>
      </w:r>
      <w:proofErr w:type="gramStart"/>
      <w:r w:rsidR="00B95102">
        <w:rPr>
          <w:rFonts w:ascii="Times New Roman" w:eastAsia="Times New Roman" w:hAnsi="Times New Roman" w:cs="Times New Roman"/>
          <w:sz w:val="24"/>
          <w:szCs w:val="24"/>
          <w:lang w:eastAsia="ar-SA"/>
        </w:rPr>
        <w:t>…….</w:t>
      </w:r>
      <w:proofErr w:type="gramEnd"/>
      <w:r w:rsidR="00B95102">
        <w:rPr>
          <w:rFonts w:ascii="Times New Roman" w:eastAsia="Times New Roman" w:hAnsi="Times New Roman" w:cs="Times New Roman"/>
          <w:sz w:val="24"/>
          <w:szCs w:val="24"/>
          <w:lang w:eastAsia="ar-SA"/>
        </w:rPr>
        <w:t>.</w:t>
      </w:r>
      <w:r w:rsidR="00E36416">
        <w:rPr>
          <w:rFonts w:ascii="Times New Roman" w:eastAsia="Times New Roman" w:hAnsi="Times New Roman" w:cs="Times New Roman"/>
          <w:sz w:val="24"/>
          <w:szCs w:val="24"/>
          <w:lang w:eastAsia="ar-SA"/>
        </w:rPr>
        <w:t>………………………</w:t>
      </w:r>
      <w:r w:rsidR="00B95102">
        <w:rPr>
          <w:rFonts w:ascii="Times New Roman" w:eastAsia="Times New Roman" w:hAnsi="Times New Roman" w:cs="Times New Roman"/>
          <w:sz w:val="24"/>
          <w:szCs w:val="24"/>
          <w:lang w:eastAsia="ar-SA"/>
        </w:rPr>
        <w:t>33</w:t>
      </w:r>
    </w:p>
    <w:p w14:paraId="1F63DB89" w14:textId="1A2750F3" w:rsidR="00414706" w:rsidRPr="00E140E4" w:rsidRDefault="00414706" w:rsidP="00DB7BA7">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Şekil 4.</w:t>
      </w:r>
      <w:r w:rsidR="00B95102">
        <w:rPr>
          <w:rFonts w:ascii="Times New Roman" w:eastAsia="Times New Roman" w:hAnsi="Times New Roman" w:cs="Times New Roman"/>
          <w:sz w:val="24"/>
          <w:szCs w:val="24"/>
          <w:lang w:eastAsia="ar-SA"/>
        </w:rPr>
        <w:t>5</w:t>
      </w:r>
      <w:r>
        <w:rPr>
          <w:rFonts w:ascii="Times New Roman" w:eastAsia="Times New Roman" w:hAnsi="Times New Roman" w:cs="Times New Roman"/>
          <w:sz w:val="24"/>
          <w:szCs w:val="24"/>
          <w:lang w:eastAsia="ar-SA"/>
        </w:rPr>
        <w:t xml:space="preserve"> </w:t>
      </w:r>
      <w:r w:rsidR="0051785A">
        <w:rPr>
          <w:rFonts w:ascii="Times New Roman" w:eastAsia="Times New Roman" w:hAnsi="Times New Roman" w:cs="Times New Roman"/>
          <w:sz w:val="24"/>
          <w:szCs w:val="24"/>
          <w:lang w:eastAsia="ar-SA"/>
        </w:rPr>
        <w:t xml:space="preserve">  </w:t>
      </w:r>
      <w:r w:rsidR="0051785A">
        <w:rPr>
          <w:rFonts w:ascii="Times New Roman" w:hAnsi="Times New Roman" w:cs="Times New Roman"/>
          <w:sz w:val="24"/>
          <w:szCs w:val="24"/>
        </w:rPr>
        <w:t xml:space="preserve"> </w:t>
      </w:r>
      <w:proofErr w:type="spellStart"/>
      <w:r w:rsidR="0051785A" w:rsidRPr="00BE4DDB">
        <w:rPr>
          <w:rFonts w:ascii="Times New Roman" w:hAnsi="Times New Roman" w:cs="Times New Roman"/>
          <w:sz w:val="24"/>
          <w:szCs w:val="24"/>
        </w:rPr>
        <w:t>Android</w:t>
      </w:r>
      <w:proofErr w:type="spellEnd"/>
      <w:r w:rsidR="0051785A" w:rsidRPr="00BE4DDB">
        <w:rPr>
          <w:rFonts w:ascii="Times New Roman" w:hAnsi="Times New Roman" w:cs="Times New Roman"/>
          <w:sz w:val="24"/>
          <w:szCs w:val="24"/>
        </w:rPr>
        <w:t xml:space="preserve"> Uygulaması ile Uzaktan Kontrol Sistemi</w:t>
      </w:r>
      <w:r w:rsidR="0051785A">
        <w:rPr>
          <w:rFonts w:ascii="Times New Roman" w:hAnsi="Times New Roman" w:cs="Times New Roman"/>
          <w:sz w:val="24"/>
          <w:szCs w:val="24"/>
        </w:rPr>
        <w:t>………………………</w:t>
      </w:r>
      <w:proofErr w:type="gramStart"/>
      <w:r w:rsidR="0051785A">
        <w:rPr>
          <w:rFonts w:ascii="Times New Roman" w:hAnsi="Times New Roman" w:cs="Times New Roman"/>
          <w:sz w:val="24"/>
          <w:szCs w:val="24"/>
        </w:rPr>
        <w:t>……</w:t>
      </w:r>
      <w:r w:rsidR="00ED4F66">
        <w:rPr>
          <w:rFonts w:ascii="Times New Roman" w:hAnsi="Times New Roman" w:cs="Times New Roman"/>
          <w:sz w:val="24"/>
          <w:szCs w:val="24"/>
        </w:rPr>
        <w:t>.</w:t>
      </w:r>
      <w:proofErr w:type="gramEnd"/>
      <w:r w:rsidR="00ED4F66">
        <w:rPr>
          <w:rFonts w:ascii="Times New Roman" w:hAnsi="Times New Roman" w:cs="Times New Roman"/>
          <w:sz w:val="24"/>
          <w:szCs w:val="24"/>
        </w:rPr>
        <w:t>34</w:t>
      </w:r>
    </w:p>
    <w:p w14:paraId="03C2A0FC" w14:textId="7E626264" w:rsidR="00E36416" w:rsidRDefault="00E36416" w:rsidP="00DB7BA7">
      <w:pPr>
        <w:rPr>
          <w:rFonts w:ascii="Times New Roman" w:eastAsia="Times New Roman" w:hAnsi="Times New Roman" w:cs="Times New Roman"/>
          <w:sz w:val="24"/>
          <w:szCs w:val="24"/>
          <w:lang w:eastAsia="ar-SA"/>
        </w:rPr>
      </w:pPr>
    </w:p>
    <w:p w14:paraId="740DE329" w14:textId="136F9605" w:rsidR="0056133C" w:rsidRPr="0056133C" w:rsidRDefault="0056133C" w:rsidP="003D7B21">
      <w:pPr>
        <w:rPr>
          <w:rFonts w:ascii="Times New Roman" w:eastAsia="Times New Roman" w:hAnsi="Times New Roman" w:cs="Times New Roman"/>
          <w:sz w:val="24"/>
          <w:szCs w:val="24"/>
          <w:lang w:eastAsia="ar-SA"/>
        </w:rPr>
      </w:pPr>
    </w:p>
    <w:p w14:paraId="3A919556" w14:textId="06B34F58" w:rsidR="001833D8" w:rsidRDefault="001833D8"/>
    <w:p w14:paraId="27F78DAE" w14:textId="5F031437" w:rsidR="00CF10DA" w:rsidRDefault="00CF10DA"/>
    <w:p w14:paraId="142B712D" w14:textId="61A1941A" w:rsidR="00CF10DA" w:rsidRDefault="00CF10DA">
      <w:r>
        <w:br w:type="page"/>
      </w:r>
    </w:p>
    <w:p w14:paraId="0EBB9199" w14:textId="77777777" w:rsidR="00CF10DA" w:rsidRDefault="00CF10DA"/>
    <w:p w14:paraId="041B9BA6" w14:textId="77777777" w:rsidR="001833D8" w:rsidRDefault="001833D8" w:rsidP="001833D8">
      <w:pPr>
        <w:pStyle w:val="zelsayfabasligi"/>
        <w:tabs>
          <w:tab w:val="left" w:pos="8505"/>
        </w:tabs>
        <w:spacing w:after="0"/>
        <w:jc w:val="center"/>
        <w:rPr>
          <w:rFonts w:ascii="Times New Roman" w:hAnsi="Times New Roman"/>
          <w:szCs w:val="24"/>
        </w:rPr>
      </w:pPr>
      <w:r w:rsidRPr="004A39E8">
        <w:rPr>
          <w:rFonts w:ascii="Times New Roman" w:hAnsi="Times New Roman"/>
          <w:sz w:val="28"/>
          <w:szCs w:val="28"/>
        </w:rPr>
        <w:t>SİMGELER VE KISALTMALAR LİSTESİ</w:t>
      </w:r>
    </w:p>
    <w:p w14:paraId="322ED884" w14:textId="77777777" w:rsidR="001833D8" w:rsidRPr="00DC48E0" w:rsidRDefault="001833D8" w:rsidP="001833D8">
      <w:pPr>
        <w:pStyle w:val="TezMetni"/>
        <w:spacing w:after="0" w:line="240" w:lineRule="auto"/>
        <w:rPr>
          <w:rFonts w:ascii="Times New Roman" w:hAnsi="Times New Roman"/>
          <w:szCs w:val="24"/>
        </w:rPr>
      </w:pPr>
      <w:proofErr w:type="spellStart"/>
      <w:r>
        <w:rPr>
          <w:rFonts w:ascii="Times New Roman" w:hAnsi="Times New Roman"/>
          <w:szCs w:val="24"/>
        </w:rPr>
        <w:t>IoT</w:t>
      </w:r>
      <w:proofErr w:type="spellEnd"/>
      <w:r w:rsidRPr="00DC48E0">
        <w:rPr>
          <w:rFonts w:ascii="Times New Roman" w:hAnsi="Times New Roman"/>
          <w:szCs w:val="24"/>
        </w:rPr>
        <w:tab/>
      </w:r>
      <w:r w:rsidRPr="00DC48E0">
        <w:rPr>
          <w:rFonts w:ascii="Times New Roman" w:hAnsi="Times New Roman"/>
          <w:szCs w:val="24"/>
        </w:rPr>
        <w:tab/>
      </w:r>
      <w:r>
        <w:rPr>
          <w:rFonts w:ascii="Times New Roman" w:hAnsi="Times New Roman"/>
          <w:szCs w:val="24"/>
        </w:rPr>
        <w:t xml:space="preserve">Internet of </w:t>
      </w:r>
      <w:proofErr w:type="spellStart"/>
      <w:r>
        <w:rPr>
          <w:rFonts w:ascii="Times New Roman" w:hAnsi="Times New Roman"/>
          <w:szCs w:val="24"/>
        </w:rPr>
        <w:t>Things</w:t>
      </w:r>
      <w:proofErr w:type="spellEnd"/>
      <w:r>
        <w:rPr>
          <w:rFonts w:ascii="Times New Roman" w:hAnsi="Times New Roman"/>
          <w:szCs w:val="24"/>
        </w:rPr>
        <w:t xml:space="preserve"> (Nesnelerin İnterneti)</w:t>
      </w:r>
    </w:p>
    <w:p w14:paraId="4A35160C" w14:textId="26F5D31B" w:rsidR="001833D8" w:rsidRPr="00DC48E0" w:rsidRDefault="001833D8" w:rsidP="001833D8">
      <w:pPr>
        <w:pStyle w:val="TezMetni"/>
        <w:spacing w:after="0" w:line="240" w:lineRule="auto"/>
        <w:rPr>
          <w:rFonts w:ascii="Times New Roman" w:hAnsi="Times New Roman"/>
          <w:szCs w:val="24"/>
        </w:rPr>
      </w:pPr>
      <w:r>
        <w:rPr>
          <w:rFonts w:ascii="Times New Roman" w:hAnsi="Times New Roman"/>
          <w:szCs w:val="24"/>
        </w:rPr>
        <w:t>I/O</w:t>
      </w:r>
      <w:r w:rsidRPr="00DC48E0">
        <w:rPr>
          <w:rFonts w:ascii="Times New Roman" w:hAnsi="Times New Roman"/>
          <w:szCs w:val="24"/>
        </w:rPr>
        <w:tab/>
      </w:r>
      <w:r w:rsidRPr="00DC48E0">
        <w:rPr>
          <w:rFonts w:ascii="Times New Roman" w:hAnsi="Times New Roman"/>
          <w:szCs w:val="24"/>
        </w:rPr>
        <w:tab/>
      </w:r>
      <w:r w:rsidR="00FE498D">
        <w:rPr>
          <w:rFonts w:ascii="Times New Roman" w:hAnsi="Times New Roman"/>
          <w:szCs w:val="24"/>
        </w:rPr>
        <w:t>G</w:t>
      </w:r>
      <w:r>
        <w:rPr>
          <w:rFonts w:ascii="Times New Roman" w:hAnsi="Times New Roman"/>
          <w:szCs w:val="24"/>
        </w:rPr>
        <w:t>iriş/</w:t>
      </w:r>
      <w:r w:rsidR="00FE498D">
        <w:rPr>
          <w:rFonts w:ascii="Times New Roman" w:hAnsi="Times New Roman"/>
          <w:szCs w:val="24"/>
        </w:rPr>
        <w:t>Çıkış</w:t>
      </w:r>
    </w:p>
    <w:p w14:paraId="40D0339F" w14:textId="77777777" w:rsidR="001833D8" w:rsidRDefault="001833D8" w:rsidP="001833D8"/>
    <w:p w14:paraId="0EE7E04C" w14:textId="59C9ECCC" w:rsidR="000A4BA6" w:rsidRDefault="000A4BA6">
      <w:r>
        <w:br w:type="page"/>
      </w:r>
    </w:p>
    <w:p w14:paraId="480405AD" w14:textId="77777777" w:rsidR="006D044E" w:rsidRDefault="006D044E" w:rsidP="000A4BA6">
      <w:pPr>
        <w:suppressAutoHyphens/>
        <w:spacing w:after="0" w:line="240" w:lineRule="auto"/>
        <w:jc w:val="center"/>
        <w:rPr>
          <w:rFonts w:ascii="Times New Roman" w:eastAsia="Times New Roman" w:hAnsi="Times New Roman" w:cs="Times New Roman"/>
          <w:b/>
          <w:sz w:val="28"/>
          <w:szCs w:val="28"/>
          <w:lang w:eastAsia="ar-SA"/>
        </w:rPr>
        <w:sectPr w:rsidR="006D044E" w:rsidSect="006D044E">
          <w:footerReference w:type="default" r:id="rId9"/>
          <w:type w:val="continuous"/>
          <w:pgSz w:w="11906" w:h="16838"/>
          <w:pgMar w:top="1417" w:right="1417" w:bottom="1417" w:left="1417" w:header="708" w:footer="708" w:gutter="0"/>
          <w:pgNumType w:fmt="lowerRoman" w:start="1" w:chapStyle="1"/>
          <w:cols w:space="708"/>
          <w:docGrid w:linePitch="360"/>
        </w:sectPr>
      </w:pPr>
    </w:p>
    <w:p w14:paraId="175B6573" w14:textId="3D24CE1D" w:rsidR="000A4BA6" w:rsidRPr="000A4BA6" w:rsidRDefault="000A4BA6" w:rsidP="000A4BA6">
      <w:pPr>
        <w:suppressAutoHyphens/>
        <w:spacing w:after="0" w:line="240" w:lineRule="auto"/>
        <w:jc w:val="center"/>
        <w:rPr>
          <w:rFonts w:ascii="Times New Roman" w:eastAsia="Times New Roman" w:hAnsi="Times New Roman" w:cs="Times New Roman"/>
          <w:b/>
          <w:sz w:val="28"/>
          <w:szCs w:val="28"/>
          <w:lang w:eastAsia="ar-SA"/>
        </w:rPr>
      </w:pPr>
      <w:r w:rsidRPr="000A4BA6">
        <w:rPr>
          <w:rFonts w:ascii="Times New Roman" w:eastAsia="Times New Roman" w:hAnsi="Times New Roman" w:cs="Times New Roman"/>
          <w:b/>
          <w:sz w:val="28"/>
          <w:szCs w:val="28"/>
          <w:lang w:eastAsia="ar-SA"/>
        </w:rPr>
        <w:lastRenderedPageBreak/>
        <w:t>1.GİRİŞ</w:t>
      </w:r>
    </w:p>
    <w:p w14:paraId="284FA054" w14:textId="77777777" w:rsidR="000A4BA6" w:rsidRPr="000A4BA6" w:rsidRDefault="000A4BA6" w:rsidP="00904A68">
      <w:pPr>
        <w:suppressAutoHyphens/>
        <w:spacing w:after="0" w:line="360" w:lineRule="auto"/>
        <w:jc w:val="both"/>
        <w:rPr>
          <w:rFonts w:ascii="Times New Roman" w:eastAsia="Times New Roman" w:hAnsi="Times New Roman" w:cs="Times New Roman"/>
          <w:b/>
          <w:sz w:val="28"/>
          <w:szCs w:val="28"/>
          <w:lang w:eastAsia="ar-SA"/>
        </w:rPr>
      </w:pPr>
      <w:bookmarkStart w:id="2" w:name="_Hlk99212802"/>
    </w:p>
    <w:p w14:paraId="333F4E56" w14:textId="124EB7FD" w:rsidR="003140AE" w:rsidRPr="00361570" w:rsidRDefault="000A4BA6" w:rsidP="00361570">
      <w:pPr>
        <w:spacing w:line="360" w:lineRule="auto"/>
        <w:jc w:val="both"/>
        <w:rPr>
          <w:rFonts w:ascii="Times New Roman" w:hAnsi="Times New Roman" w:cs="Times New Roman"/>
          <w:bCs/>
          <w:sz w:val="24"/>
          <w:szCs w:val="24"/>
          <w:lang w:bidi="tr-TR"/>
        </w:rPr>
      </w:pPr>
      <w:r w:rsidRPr="000A4BA6">
        <w:rPr>
          <w:rFonts w:ascii="Times New Roman" w:eastAsia="Times New Roman" w:hAnsi="Times New Roman" w:cs="Times New Roman"/>
          <w:bCs/>
          <w:sz w:val="24"/>
          <w:szCs w:val="24"/>
          <w:lang w:eastAsia="ar-SA"/>
        </w:rPr>
        <w:t xml:space="preserve">           Günümüzde robotlar gündelik yaşantımızın </w:t>
      </w:r>
      <w:r w:rsidR="0087115E">
        <w:rPr>
          <w:rFonts w:ascii="Times New Roman" w:eastAsia="Times New Roman" w:hAnsi="Times New Roman" w:cs="Times New Roman"/>
          <w:bCs/>
          <w:sz w:val="24"/>
          <w:szCs w:val="24"/>
          <w:lang w:eastAsia="ar-SA"/>
        </w:rPr>
        <w:t xml:space="preserve">giderek ağırlık kazanan </w:t>
      </w:r>
      <w:r w:rsidRPr="000A4BA6">
        <w:rPr>
          <w:rFonts w:ascii="Times New Roman" w:eastAsia="Times New Roman" w:hAnsi="Times New Roman" w:cs="Times New Roman"/>
          <w:bCs/>
          <w:sz w:val="24"/>
          <w:szCs w:val="24"/>
          <w:lang w:eastAsia="ar-SA"/>
        </w:rPr>
        <w:t xml:space="preserve">bir parçası haline gelmiştir. Robotlar </w:t>
      </w:r>
      <w:r w:rsidRPr="000A4BA6">
        <w:rPr>
          <w:rFonts w:ascii="Times New Roman" w:eastAsia="Times New Roman" w:hAnsi="Times New Roman" w:cs="Times New Roman"/>
          <w:bCs/>
          <w:sz w:val="24"/>
          <w:szCs w:val="24"/>
          <w:lang w:eastAsia="ar-SA" w:bidi="tr-TR"/>
        </w:rPr>
        <w:t>ve uygulama alanları, teknolojik gelişmelerle beraber, insanlar ile daha etkileşim halinde olan bir ilerleme kaydetmiştir.</w:t>
      </w:r>
      <w:r w:rsidR="00361570">
        <w:rPr>
          <w:rFonts w:ascii="Times New Roman" w:eastAsia="Times New Roman" w:hAnsi="Times New Roman" w:cs="Times New Roman"/>
          <w:bCs/>
          <w:sz w:val="24"/>
          <w:szCs w:val="24"/>
          <w:lang w:eastAsia="ar-SA"/>
        </w:rPr>
        <w:t xml:space="preserve"> </w:t>
      </w:r>
      <w:r w:rsidR="003140AE" w:rsidRPr="000A4BA6">
        <w:rPr>
          <w:rFonts w:ascii="Times New Roman" w:eastAsia="Times New Roman" w:hAnsi="Times New Roman" w:cs="Times New Roman"/>
          <w:bCs/>
          <w:sz w:val="24"/>
          <w:szCs w:val="24"/>
          <w:lang w:eastAsia="ar-SA"/>
        </w:rPr>
        <w:t>Robot</w:t>
      </w:r>
      <w:r w:rsidR="003140AE">
        <w:rPr>
          <w:rFonts w:ascii="Times New Roman" w:eastAsia="Times New Roman" w:hAnsi="Times New Roman" w:cs="Times New Roman"/>
          <w:bCs/>
          <w:sz w:val="24"/>
          <w:szCs w:val="24"/>
          <w:lang w:eastAsia="ar-SA"/>
        </w:rPr>
        <w:t>lar</w:t>
      </w:r>
      <w:r w:rsidR="003140AE" w:rsidRPr="000A4BA6">
        <w:rPr>
          <w:rFonts w:ascii="Times New Roman" w:eastAsia="Times New Roman" w:hAnsi="Times New Roman" w:cs="Times New Roman"/>
          <w:bCs/>
          <w:sz w:val="24"/>
          <w:szCs w:val="24"/>
          <w:lang w:eastAsia="ar-SA" w:bidi="tr-TR"/>
        </w:rPr>
        <w:t>,</w:t>
      </w:r>
      <w:r w:rsidR="003140AE">
        <w:rPr>
          <w:rFonts w:ascii="Times New Roman" w:eastAsia="Times New Roman" w:hAnsi="Times New Roman" w:cs="Times New Roman"/>
          <w:bCs/>
          <w:sz w:val="24"/>
          <w:szCs w:val="24"/>
          <w:lang w:eastAsia="ar-SA" w:bidi="tr-TR"/>
        </w:rPr>
        <w:t xml:space="preserve"> </w:t>
      </w:r>
      <w:r w:rsidR="003140AE" w:rsidRPr="000A4BA6">
        <w:rPr>
          <w:rFonts w:ascii="Times New Roman" w:eastAsia="Times New Roman" w:hAnsi="Times New Roman" w:cs="Times New Roman"/>
          <w:bCs/>
          <w:sz w:val="24"/>
          <w:szCs w:val="24"/>
          <w:lang w:eastAsia="ar-SA" w:bidi="tr-TR"/>
        </w:rPr>
        <w:t>çevresinden topladıkları bilgileri, önceden kendisine dikte edilen komutlar sayesinde yorumlayıp, bu komutlara göre belirlenen tepkiler veren elektro-mekanik makinelerdir. </w:t>
      </w:r>
      <w:r w:rsidR="003140AE" w:rsidRPr="000A4BA6">
        <w:rPr>
          <w:rFonts w:ascii="Times New Roman" w:eastAsia="Times New Roman" w:hAnsi="Times New Roman" w:cs="Times New Roman"/>
          <w:bCs/>
          <w:sz w:val="24"/>
          <w:szCs w:val="24"/>
          <w:lang w:eastAsia="ar-SA"/>
        </w:rPr>
        <w:t>Başka bir deyişle; robot, algılayabilen, planlayabilen ve eylemde bulunabilen bir makinedir.</w:t>
      </w:r>
    </w:p>
    <w:p w14:paraId="3AEEFF45" w14:textId="77777777" w:rsidR="00706F27" w:rsidRDefault="00706F27" w:rsidP="00D276A8">
      <w:pPr>
        <w:spacing w:line="360" w:lineRule="auto"/>
        <w:jc w:val="both"/>
        <w:rPr>
          <w:rFonts w:ascii="Times New Roman" w:hAnsi="Times New Roman" w:cs="Times New Roman"/>
          <w:bCs/>
          <w:sz w:val="24"/>
          <w:szCs w:val="24"/>
          <w:lang w:bidi="tr-TR"/>
        </w:rPr>
      </w:pPr>
      <w:r>
        <w:rPr>
          <w:rFonts w:ascii="Times New Roman" w:hAnsi="Times New Roman" w:cs="Times New Roman"/>
          <w:bCs/>
          <w:sz w:val="24"/>
          <w:szCs w:val="24"/>
          <w:lang w:bidi="tr-TR"/>
        </w:rPr>
        <w:t xml:space="preserve"> </w:t>
      </w:r>
    </w:p>
    <w:p w14:paraId="19C66BB5" w14:textId="24D0173F" w:rsidR="003A7F24" w:rsidRPr="003A7F24" w:rsidRDefault="00D276A8" w:rsidP="00D276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w:t>
      </w:r>
      <w:r w:rsidR="003140AE" w:rsidRPr="00C32AD1">
        <w:rPr>
          <w:rFonts w:ascii="Times New Roman" w:hAnsi="Times New Roman" w:cs="Times New Roman"/>
          <w:sz w:val="24"/>
          <w:szCs w:val="24"/>
        </w:rPr>
        <w:t xml:space="preserve">eknolojinin gelişmesiyle beraber evlerimizde günlük işlerimizde kolaylık sağlayan aletler de daha akıllı ve gelişmiş bir hal almıştır. Evler artık </w:t>
      </w:r>
      <w:r w:rsidR="00F87F9F">
        <w:rPr>
          <w:rFonts w:ascii="Times New Roman" w:hAnsi="Times New Roman" w:cs="Times New Roman"/>
          <w:sz w:val="24"/>
          <w:szCs w:val="24"/>
        </w:rPr>
        <w:t>a</w:t>
      </w:r>
      <w:r w:rsidR="003140AE" w:rsidRPr="00C32AD1">
        <w:rPr>
          <w:rFonts w:ascii="Times New Roman" w:hAnsi="Times New Roman" w:cs="Times New Roman"/>
          <w:sz w:val="24"/>
          <w:szCs w:val="24"/>
        </w:rPr>
        <w:t xml:space="preserve">kıllı ve otomatik bir hale gelerek insanlara pek çok fayda </w:t>
      </w:r>
      <w:r w:rsidR="00706F27" w:rsidRPr="00C32AD1">
        <w:rPr>
          <w:rFonts w:ascii="Times New Roman" w:hAnsi="Times New Roman" w:cs="Times New Roman"/>
          <w:sz w:val="24"/>
          <w:szCs w:val="24"/>
        </w:rPr>
        <w:t>sağlamaktadır</w:t>
      </w:r>
      <w:r w:rsidR="00706F27">
        <w:rPr>
          <w:rFonts w:ascii="Times New Roman" w:hAnsi="Times New Roman" w:cs="Times New Roman"/>
          <w:sz w:val="24"/>
          <w:szCs w:val="24"/>
        </w:rPr>
        <w:t>.</w:t>
      </w:r>
      <w:r w:rsidR="00706F27">
        <w:rPr>
          <w:rFonts w:ascii="Times New Roman" w:eastAsia="Times New Roman" w:hAnsi="Times New Roman" w:cs="Times New Roman"/>
          <w:bCs/>
          <w:sz w:val="24"/>
          <w:szCs w:val="24"/>
          <w:lang w:eastAsia="ar-SA" w:bidi="tr-TR"/>
        </w:rPr>
        <w:t xml:space="preserve"> Yaşamımızı</w:t>
      </w:r>
      <w:r w:rsidR="00350D43">
        <w:rPr>
          <w:rFonts w:ascii="Times New Roman" w:eastAsia="Times New Roman" w:hAnsi="Times New Roman" w:cs="Times New Roman"/>
          <w:bCs/>
          <w:sz w:val="24"/>
          <w:szCs w:val="24"/>
          <w:lang w:eastAsia="ar-SA" w:bidi="tr-TR"/>
        </w:rPr>
        <w:t xml:space="preserve"> kolaylaştıran, ev işlerinde pratik çözümler sunan temizlik robotlar</w:t>
      </w:r>
      <w:r w:rsidR="00F259B0">
        <w:rPr>
          <w:rFonts w:ascii="Times New Roman" w:eastAsia="Times New Roman" w:hAnsi="Times New Roman" w:cs="Times New Roman"/>
          <w:bCs/>
          <w:sz w:val="24"/>
          <w:szCs w:val="24"/>
          <w:lang w:eastAsia="ar-SA" w:bidi="tr-TR"/>
        </w:rPr>
        <w:t xml:space="preserve">ının </w:t>
      </w:r>
      <w:r w:rsidR="00350D43">
        <w:rPr>
          <w:rFonts w:ascii="Times New Roman" w:eastAsia="Times New Roman" w:hAnsi="Times New Roman" w:cs="Times New Roman"/>
          <w:bCs/>
          <w:sz w:val="24"/>
          <w:szCs w:val="24"/>
          <w:lang w:eastAsia="ar-SA" w:bidi="tr-TR"/>
        </w:rPr>
        <w:t xml:space="preserve">da </w:t>
      </w:r>
      <w:r w:rsidR="00F259B0">
        <w:rPr>
          <w:rFonts w:ascii="Times New Roman" w:eastAsia="Times New Roman" w:hAnsi="Times New Roman" w:cs="Times New Roman"/>
          <w:bCs/>
          <w:sz w:val="24"/>
          <w:szCs w:val="24"/>
          <w:lang w:eastAsia="ar-SA" w:bidi="tr-TR"/>
        </w:rPr>
        <w:t xml:space="preserve">hayatımıza girmesi kaçınılmaz olmuştur. Temizlik robotları sayesinde insanlar zamandan ve iş gücünden tasarruf </w:t>
      </w:r>
      <w:r w:rsidR="003A7F24">
        <w:rPr>
          <w:rFonts w:ascii="Times New Roman" w:eastAsia="Times New Roman" w:hAnsi="Times New Roman" w:cs="Times New Roman"/>
          <w:bCs/>
          <w:sz w:val="24"/>
          <w:szCs w:val="24"/>
          <w:lang w:eastAsia="ar-SA" w:bidi="tr-TR"/>
        </w:rPr>
        <w:t>sağlamaktadırlar</w:t>
      </w:r>
    </w:p>
    <w:p w14:paraId="375D05C5" w14:textId="6C1EBD51" w:rsidR="008769E0" w:rsidRDefault="00706F27" w:rsidP="00706F27">
      <w:pPr>
        <w:spacing w:line="360" w:lineRule="auto"/>
        <w:jc w:val="both"/>
        <w:rPr>
          <w:rFonts w:ascii="Times New Roman" w:eastAsia="Times New Roman" w:hAnsi="Times New Roman" w:cs="Times New Roman"/>
          <w:bCs/>
          <w:sz w:val="24"/>
          <w:szCs w:val="24"/>
          <w:lang w:eastAsia="ar-SA" w:bidi="tr-TR"/>
        </w:rPr>
      </w:pPr>
      <w:r>
        <w:rPr>
          <w:rFonts w:ascii="Times New Roman" w:eastAsia="Times New Roman" w:hAnsi="Times New Roman" w:cs="Times New Roman"/>
          <w:bCs/>
          <w:sz w:val="24"/>
          <w:szCs w:val="24"/>
          <w:lang w:eastAsia="ar-SA" w:bidi="tr-TR"/>
        </w:rPr>
        <w:t xml:space="preserve"> </w:t>
      </w:r>
    </w:p>
    <w:p w14:paraId="3CA5CCF0" w14:textId="74B70456" w:rsidR="00706F27" w:rsidRDefault="00706F27" w:rsidP="00706F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70126">
        <w:rPr>
          <w:rFonts w:ascii="Times New Roman" w:hAnsi="Times New Roman" w:cs="Times New Roman"/>
          <w:sz w:val="24"/>
          <w:szCs w:val="24"/>
        </w:rPr>
        <w:t>Robot ev süpürgeleri evlerde kullanılabilecek robotik teknoloji olarak en iyi örneklerden biridir</w:t>
      </w:r>
      <w:r>
        <w:rPr>
          <w:rFonts w:ascii="Times New Roman" w:hAnsi="Times New Roman" w:cs="Times New Roman"/>
          <w:sz w:val="24"/>
          <w:szCs w:val="24"/>
        </w:rPr>
        <w:t xml:space="preserve"> ve günlük hayata giren ilk robotlar arasında yer almaktadır.</w:t>
      </w:r>
      <w:r w:rsidRPr="00870126">
        <w:rPr>
          <w:rFonts w:ascii="Times New Roman" w:hAnsi="Times New Roman" w:cs="Times New Roman"/>
          <w:sz w:val="24"/>
          <w:szCs w:val="24"/>
        </w:rPr>
        <w:t xml:space="preserve"> Gelişen teknolojiyle birlikte son yıllarda robotların maliyetini azaltmak için daha temiz</w:t>
      </w:r>
      <w:r w:rsidR="00F87F9F">
        <w:rPr>
          <w:rFonts w:ascii="Times New Roman" w:hAnsi="Times New Roman" w:cs="Times New Roman"/>
          <w:sz w:val="24"/>
          <w:szCs w:val="24"/>
        </w:rPr>
        <w:t xml:space="preserve"> bir </w:t>
      </w:r>
      <w:r w:rsidR="00F87F9F" w:rsidRPr="00870126">
        <w:rPr>
          <w:rFonts w:ascii="Times New Roman" w:hAnsi="Times New Roman" w:cs="Times New Roman"/>
          <w:sz w:val="24"/>
          <w:szCs w:val="24"/>
        </w:rPr>
        <w:t>robot</w:t>
      </w:r>
      <w:r w:rsidRPr="00870126">
        <w:rPr>
          <w:rFonts w:ascii="Times New Roman" w:hAnsi="Times New Roman" w:cs="Times New Roman"/>
          <w:sz w:val="24"/>
          <w:szCs w:val="24"/>
        </w:rPr>
        <w:t xml:space="preserve"> teknolojisi kullanılmıştır ve robotların yetenekleri </w:t>
      </w:r>
      <w:r w:rsidR="00F87F9F" w:rsidRPr="00870126">
        <w:rPr>
          <w:rFonts w:ascii="Times New Roman" w:hAnsi="Times New Roman" w:cs="Times New Roman"/>
          <w:sz w:val="24"/>
          <w:szCs w:val="24"/>
        </w:rPr>
        <w:t>artmıştır</w:t>
      </w:r>
      <w:r w:rsidR="00F87F9F">
        <w:rPr>
          <w:rFonts w:ascii="Times New Roman" w:hAnsi="Times New Roman" w:cs="Times New Roman"/>
          <w:sz w:val="24"/>
          <w:szCs w:val="24"/>
        </w:rPr>
        <w:t>.</w:t>
      </w:r>
      <w:r w:rsidR="008D3926">
        <w:rPr>
          <w:rFonts w:ascii="Times New Roman" w:hAnsi="Times New Roman" w:cs="Times New Roman"/>
          <w:sz w:val="24"/>
          <w:szCs w:val="24"/>
        </w:rPr>
        <w:t xml:space="preserve"> </w:t>
      </w:r>
      <w:r w:rsidR="00F87F9F" w:rsidRPr="00870126">
        <w:rPr>
          <w:rFonts w:ascii="Times New Roman" w:hAnsi="Times New Roman" w:cs="Times New Roman"/>
          <w:sz w:val="24"/>
          <w:szCs w:val="24"/>
        </w:rPr>
        <w:t>Robot</w:t>
      </w:r>
      <w:r w:rsidRPr="00870126">
        <w:rPr>
          <w:rFonts w:ascii="Times New Roman" w:hAnsi="Times New Roman" w:cs="Times New Roman"/>
          <w:sz w:val="24"/>
          <w:szCs w:val="24"/>
        </w:rPr>
        <w:t xml:space="preserve"> ev süpürgeleri günümüzde otonom, uzaktan kumandalı, hafif, az yer kaplayan, sessiz çalışabilen ve daha pek çok yeni özellikleri barındıran yetenekler </w:t>
      </w:r>
      <w:r w:rsidR="00785D9F" w:rsidRPr="00870126">
        <w:rPr>
          <w:rFonts w:ascii="Times New Roman" w:hAnsi="Times New Roman" w:cs="Times New Roman"/>
          <w:sz w:val="24"/>
          <w:szCs w:val="24"/>
        </w:rPr>
        <w:t>kazanmıştır.</w:t>
      </w:r>
      <w:r w:rsidR="00785D9F">
        <w:rPr>
          <w:rFonts w:ascii="Times New Roman" w:hAnsi="Times New Roman" w:cs="Times New Roman"/>
          <w:sz w:val="24"/>
          <w:szCs w:val="24"/>
        </w:rPr>
        <w:t xml:space="preserve"> </w:t>
      </w:r>
    </w:p>
    <w:p w14:paraId="092C1233" w14:textId="77777777" w:rsidR="00E70035" w:rsidRDefault="007F552F" w:rsidP="007F552F">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       </w:t>
      </w:r>
    </w:p>
    <w:p w14:paraId="08F760ED" w14:textId="557F167E" w:rsidR="007F552F" w:rsidRPr="000A4BA6" w:rsidRDefault="00E70035" w:rsidP="007F552F">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7F552F" w:rsidRPr="000A4BA6">
        <w:rPr>
          <w:rFonts w:ascii="Times New Roman" w:eastAsia="Times New Roman" w:hAnsi="Times New Roman" w:cs="Times New Roman"/>
          <w:sz w:val="24"/>
          <w:szCs w:val="24"/>
          <w:lang w:eastAsia="ar-SA"/>
        </w:rPr>
        <w:t>Bu çalışma çerçevesinde</w:t>
      </w:r>
      <w:r w:rsidR="007F552F">
        <w:rPr>
          <w:rFonts w:ascii="Times New Roman" w:eastAsia="Times New Roman" w:hAnsi="Times New Roman" w:cs="Times New Roman"/>
          <w:sz w:val="24"/>
          <w:szCs w:val="24"/>
          <w:lang w:eastAsia="ar-SA"/>
        </w:rPr>
        <w:t xml:space="preserve"> günümüzde çok yaygın</w:t>
      </w:r>
      <w:r w:rsidR="00D276A8">
        <w:rPr>
          <w:rFonts w:ascii="Times New Roman" w:eastAsia="Times New Roman" w:hAnsi="Times New Roman" w:cs="Times New Roman"/>
          <w:sz w:val="24"/>
          <w:szCs w:val="24"/>
          <w:lang w:eastAsia="ar-SA"/>
        </w:rPr>
        <w:t xml:space="preserve"> olarak </w:t>
      </w:r>
      <w:r w:rsidR="007F552F">
        <w:rPr>
          <w:rFonts w:ascii="Times New Roman" w:eastAsia="Times New Roman" w:hAnsi="Times New Roman" w:cs="Times New Roman"/>
          <w:sz w:val="24"/>
          <w:szCs w:val="24"/>
          <w:lang w:eastAsia="ar-SA"/>
        </w:rPr>
        <w:t>kullanılan temizli</w:t>
      </w:r>
      <w:r w:rsidR="002055E0">
        <w:rPr>
          <w:rFonts w:ascii="Times New Roman" w:eastAsia="Times New Roman" w:hAnsi="Times New Roman" w:cs="Times New Roman"/>
          <w:sz w:val="24"/>
          <w:szCs w:val="24"/>
          <w:lang w:eastAsia="ar-SA"/>
        </w:rPr>
        <w:t xml:space="preserve">k robot teknolojileri olarak kullanılan temizlik robot teknolojilerini inceleyerek, daha basit ve düşük maliyetli </w:t>
      </w:r>
      <w:r w:rsidR="002055E0" w:rsidRPr="0037689A">
        <w:rPr>
          <w:rFonts w:ascii="Times New Roman" w:eastAsia="Times New Roman" w:hAnsi="Times New Roman" w:cs="Times New Roman"/>
          <w:sz w:val="24"/>
          <w:szCs w:val="24"/>
          <w:lang w:eastAsia="ar-SA"/>
        </w:rPr>
        <w:t>çözümler</w:t>
      </w:r>
      <w:r w:rsidR="002055E0">
        <w:rPr>
          <w:rFonts w:ascii="Times New Roman" w:eastAsia="Times New Roman" w:hAnsi="Times New Roman" w:cs="Times New Roman"/>
          <w:sz w:val="24"/>
          <w:szCs w:val="24"/>
          <w:lang w:eastAsia="ar-SA"/>
        </w:rPr>
        <w:t xml:space="preserve"> ile otonom ve </w:t>
      </w:r>
      <w:proofErr w:type="spellStart"/>
      <w:r w:rsidR="002055E0">
        <w:rPr>
          <w:rFonts w:ascii="Times New Roman" w:eastAsia="Times New Roman" w:hAnsi="Times New Roman" w:cs="Times New Roman"/>
          <w:sz w:val="24"/>
          <w:szCs w:val="24"/>
          <w:lang w:eastAsia="ar-SA"/>
        </w:rPr>
        <w:t>bluetooth</w:t>
      </w:r>
      <w:proofErr w:type="spellEnd"/>
      <w:r w:rsidR="002055E0">
        <w:rPr>
          <w:rFonts w:ascii="Times New Roman" w:eastAsia="Times New Roman" w:hAnsi="Times New Roman" w:cs="Times New Roman"/>
          <w:sz w:val="24"/>
          <w:szCs w:val="24"/>
          <w:lang w:eastAsia="ar-SA"/>
        </w:rPr>
        <w:t xml:space="preserve"> kontrol olmak üzere iki ayrı </w:t>
      </w:r>
      <w:proofErr w:type="spellStart"/>
      <w:r w:rsidR="002055E0">
        <w:rPr>
          <w:rFonts w:ascii="Times New Roman" w:eastAsia="Times New Roman" w:hAnsi="Times New Roman" w:cs="Times New Roman"/>
          <w:sz w:val="24"/>
          <w:szCs w:val="24"/>
          <w:lang w:eastAsia="ar-SA"/>
        </w:rPr>
        <w:t>modda</w:t>
      </w:r>
      <w:proofErr w:type="spellEnd"/>
      <w:r w:rsidR="002055E0">
        <w:rPr>
          <w:rFonts w:ascii="Times New Roman" w:eastAsia="Times New Roman" w:hAnsi="Times New Roman" w:cs="Times New Roman"/>
          <w:sz w:val="24"/>
          <w:szCs w:val="24"/>
          <w:lang w:eastAsia="ar-SA"/>
        </w:rPr>
        <w:t xml:space="preserve"> çalışabilen,</w:t>
      </w:r>
      <w:r w:rsidR="002055E0" w:rsidRPr="002E23B8">
        <w:t xml:space="preserve"> </w:t>
      </w:r>
      <w:r w:rsidR="002055E0" w:rsidRPr="002E23B8">
        <w:rPr>
          <w:rFonts w:ascii="Times New Roman" w:eastAsia="Times New Roman" w:hAnsi="Times New Roman" w:cs="Times New Roman"/>
          <w:sz w:val="24"/>
          <w:szCs w:val="24"/>
          <w:lang w:eastAsia="ar-SA"/>
        </w:rPr>
        <w:t>evlerde veya ofislerde kolaylıkla kullanılab</w:t>
      </w:r>
      <w:r w:rsidR="002055E0">
        <w:rPr>
          <w:rFonts w:ascii="Times New Roman" w:eastAsia="Times New Roman" w:hAnsi="Times New Roman" w:cs="Times New Roman"/>
          <w:sz w:val="24"/>
          <w:szCs w:val="24"/>
          <w:lang w:eastAsia="ar-SA"/>
        </w:rPr>
        <w:t xml:space="preserve">ilecek bir akıllı temizlik robotu tasarımı amaçlanmıştır. Proje kapsamında </w:t>
      </w:r>
      <w:proofErr w:type="spellStart"/>
      <w:r w:rsidR="002055E0">
        <w:rPr>
          <w:rFonts w:ascii="Times New Roman" w:eastAsia="Times New Roman" w:hAnsi="Times New Roman" w:cs="Times New Roman"/>
          <w:sz w:val="24"/>
          <w:szCs w:val="24"/>
          <w:lang w:eastAsia="ar-SA"/>
        </w:rPr>
        <w:t>Arduino</w:t>
      </w:r>
      <w:proofErr w:type="spellEnd"/>
      <w:r w:rsidR="002055E0">
        <w:rPr>
          <w:rFonts w:ascii="Times New Roman" w:eastAsia="Times New Roman" w:hAnsi="Times New Roman" w:cs="Times New Roman"/>
          <w:sz w:val="24"/>
          <w:szCs w:val="24"/>
          <w:lang w:eastAsia="ar-SA"/>
        </w:rPr>
        <w:t xml:space="preserve"> mikro denetleyicisi ve 3 boyutlu baskı teknolojileri incelenmiş olup bunlar aracılığı ile, elektronik devre tasarımı, robotik kodlama, </w:t>
      </w:r>
      <w:proofErr w:type="spellStart"/>
      <w:r w:rsidR="002055E0">
        <w:rPr>
          <w:rFonts w:ascii="Times New Roman" w:eastAsia="Times New Roman" w:hAnsi="Times New Roman" w:cs="Times New Roman"/>
          <w:sz w:val="24"/>
          <w:szCs w:val="24"/>
          <w:lang w:eastAsia="ar-SA"/>
        </w:rPr>
        <w:t>sensör</w:t>
      </w:r>
      <w:proofErr w:type="spellEnd"/>
      <w:r w:rsidR="002055E0">
        <w:rPr>
          <w:rFonts w:ascii="Times New Roman" w:eastAsia="Times New Roman" w:hAnsi="Times New Roman" w:cs="Times New Roman"/>
          <w:sz w:val="24"/>
          <w:szCs w:val="24"/>
          <w:lang w:eastAsia="ar-SA"/>
        </w:rPr>
        <w:t xml:space="preserve"> veri analizi gibi temel başlıklarda konular incelenmiştir.</w:t>
      </w:r>
    </w:p>
    <w:p w14:paraId="154E1867" w14:textId="77777777" w:rsidR="007F552F" w:rsidRPr="000A4BA6" w:rsidRDefault="007F552F" w:rsidP="007F552F">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2C2E581F" w14:textId="77777777" w:rsidR="007F552F" w:rsidRPr="00706F27" w:rsidRDefault="007F552F" w:rsidP="00706F27">
      <w:pPr>
        <w:spacing w:line="360" w:lineRule="auto"/>
        <w:jc w:val="both"/>
        <w:rPr>
          <w:rFonts w:ascii="Times New Roman" w:hAnsi="Times New Roman" w:cs="Times New Roman"/>
          <w:sz w:val="24"/>
          <w:szCs w:val="24"/>
        </w:rPr>
      </w:pPr>
    </w:p>
    <w:p w14:paraId="5D87EBFA" w14:textId="379DA50E" w:rsidR="00A25801" w:rsidRPr="000A4BA6" w:rsidRDefault="00A25801" w:rsidP="00A25801">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 xml:space="preserve">      </w:t>
      </w:r>
      <w:proofErr w:type="spellStart"/>
      <w:r>
        <w:rPr>
          <w:rFonts w:ascii="Times New Roman" w:eastAsia="Times New Roman" w:hAnsi="Times New Roman" w:cs="Times New Roman"/>
          <w:sz w:val="24"/>
          <w:szCs w:val="24"/>
          <w:lang w:eastAsia="ar-SA"/>
        </w:rPr>
        <w:t>Tasarla</w:t>
      </w:r>
      <w:r w:rsidR="005D581D">
        <w:rPr>
          <w:rFonts w:ascii="Times New Roman" w:eastAsia="Times New Roman" w:hAnsi="Times New Roman" w:cs="Times New Roman"/>
          <w:sz w:val="24"/>
          <w:szCs w:val="24"/>
          <w:lang w:eastAsia="ar-SA"/>
        </w:rPr>
        <w:t>nılan</w:t>
      </w:r>
      <w:proofErr w:type="spellEnd"/>
      <w:r>
        <w:rPr>
          <w:rFonts w:ascii="Times New Roman" w:eastAsia="Times New Roman" w:hAnsi="Times New Roman" w:cs="Times New Roman"/>
          <w:sz w:val="24"/>
          <w:szCs w:val="24"/>
          <w:lang w:eastAsia="ar-SA"/>
        </w:rPr>
        <w:t xml:space="preserve"> robotun “otonom kontrollü” ve “</w:t>
      </w:r>
      <w:proofErr w:type="spellStart"/>
      <w:r>
        <w:rPr>
          <w:rFonts w:ascii="Times New Roman" w:eastAsia="Times New Roman" w:hAnsi="Times New Roman" w:cs="Times New Roman"/>
          <w:sz w:val="24"/>
          <w:szCs w:val="24"/>
          <w:lang w:eastAsia="ar-SA"/>
        </w:rPr>
        <w:t>bluetooth</w:t>
      </w:r>
      <w:proofErr w:type="spellEnd"/>
      <w:r>
        <w:rPr>
          <w:rFonts w:ascii="Times New Roman" w:eastAsia="Times New Roman" w:hAnsi="Times New Roman" w:cs="Times New Roman"/>
          <w:sz w:val="24"/>
          <w:szCs w:val="24"/>
          <w:lang w:eastAsia="ar-SA"/>
        </w:rPr>
        <w:t xml:space="preserve"> kontrollü” olmak üzere iki temel çalışma seçeneği vardır. Otonom </w:t>
      </w:r>
      <w:proofErr w:type="spellStart"/>
      <w:r>
        <w:rPr>
          <w:rFonts w:ascii="Times New Roman" w:eastAsia="Times New Roman" w:hAnsi="Times New Roman" w:cs="Times New Roman"/>
          <w:sz w:val="24"/>
          <w:szCs w:val="24"/>
          <w:lang w:eastAsia="ar-SA"/>
        </w:rPr>
        <w:t>modunda</w:t>
      </w:r>
      <w:proofErr w:type="spellEnd"/>
      <w:r>
        <w:rPr>
          <w:rFonts w:ascii="Times New Roman" w:eastAsia="Times New Roman" w:hAnsi="Times New Roman" w:cs="Times New Roman"/>
          <w:sz w:val="24"/>
          <w:szCs w:val="24"/>
          <w:lang w:eastAsia="ar-SA"/>
        </w:rPr>
        <w:t xml:space="preserve"> çevresindeki engelleri algılayarak, engellere çarpmadan bulunduğu zemini süpürür. Böylece herhangi bir dış müdahaleye gerek kalmadan kendi kendine odayı temizler. Bluetooth kontrol </w:t>
      </w:r>
      <w:proofErr w:type="spellStart"/>
      <w:r>
        <w:rPr>
          <w:rFonts w:ascii="Times New Roman" w:eastAsia="Times New Roman" w:hAnsi="Times New Roman" w:cs="Times New Roman"/>
          <w:sz w:val="24"/>
          <w:szCs w:val="24"/>
          <w:lang w:eastAsia="ar-SA"/>
        </w:rPr>
        <w:t>modunda</w:t>
      </w:r>
      <w:proofErr w:type="spellEnd"/>
      <w:r>
        <w:rPr>
          <w:rFonts w:ascii="Times New Roman" w:eastAsia="Times New Roman" w:hAnsi="Times New Roman" w:cs="Times New Roman"/>
          <w:sz w:val="24"/>
          <w:szCs w:val="24"/>
          <w:lang w:eastAsia="ar-SA"/>
        </w:rPr>
        <w:t xml:space="preserve"> ise robot, uzaktan kumanda edilerek hareketini sağlar ve süpürme işlemi gerçekleşir. Bu seçenekte bir bölgenin ani ve hızlı şekilde temizlenebilmesi hedeflenmiştir.</w:t>
      </w:r>
    </w:p>
    <w:p w14:paraId="164E3878" w14:textId="77777777" w:rsidR="00005BA2" w:rsidRPr="00A25801" w:rsidRDefault="000A4BA6" w:rsidP="00A25801">
      <w:pPr>
        <w:suppressAutoHyphens/>
        <w:spacing w:after="0" w:line="360" w:lineRule="auto"/>
        <w:jc w:val="both"/>
        <w:rPr>
          <w:rFonts w:ascii="Times New Roman" w:eastAsia="Times New Roman" w:hAnsi="Times New Roman" w:cs="Times New Roman"/>
          <w:sz w:val="24"/>
          <w:szCs w:val="24"/>
          <w:lang w:eastAsia="ar-SA"/>
        </w:rPr>
      </w:pPr>
      <w:r w:rsidRPr="00A25801">
        <w:rPr>
          <w:rFonts w:ascii="Times New Roman" w:eastAsia="Times New Roman" w:hAnsi="Times New Roman" w:cs="Times New Roman"/>
          <w:sz w:val="24"/>
          <w:szCs w:val="24"/>
          <w:lang w:eastAsia="ar-SA"/>
        </w:rPr>
        <w:t xml:space="preserve">     </w:t>
      </w:r>
    </w:p>
    <w:p w14:paraId="21FE1872" w14:textId="00D1F9A4" w:rsidR="000A4BA6" w:rsidRPr="00A25801" w:rsidRDefault="00A25801" w:rsidP="00A25801">
      <w:pPr>
        <w:suppressAutoHyphens/>
        <w:spacing w:after="0" w:line="360" w:lineRule="auto"/>
        <w:jc w:val="both"/>
        <w:rPr>
          <w:rFonts w:ascii="Times New Roman" w:eastAsia="Times New Roman" w:hAnsi="Times New Roman" w:cs="Times New Roman"/>
          <w:sz w:val="24"/>
          <w:szCs w:val="24"/>
          <w:lang w:eastAsia="ar-SA"/>
        </w:rPr>
      </w:pPr>
      <w:r>
        <w:rPr>
          <w:rFonts w:ascii="Times New Roman" w:hAnsi="Times New Roman" w:cs="Times New Roman"/>
          <w:sz w:val="24"/>
          <w:szCs w:val="24"/>
        </w:rPr>
        <w:t xml:space="preserve">        </w:t>
      </w:r>
      <w:r w:rsidRPr="00A25801">
        <w:rPr>
          <w:rFonts w:ascii="Times New Roman" w:hAnsi="Times New Roman" w:cs="Times New Roman"/>
          <w:sz w:val="24"/>
          <w:szCs w:val="24"/>
        </w:rPr>
        <w:t xml:space="preserve">Robot yazılım ve mekanik olmak üzere iki temel bileşenden meydana gelir. Yazılım kısmında, üzerinde bulunan </w:t>
      </w:r>
      <w:proofErr w:type="spellStart"/>
      <w:r w:rsidRPr="00A25801">
        <w:rPr>
          <w:rFonts w:ascii="Times New Roman" w:hAnsi="Times New Roman" w:cs="Times New Roman"/>
          <w:sz w:val="24"/>
          <w:szCs w:val="24"/>
        </w:rPr>
        <w:t>sensörler</w:t>
      </w:r>
      <w:proofErr w:type="spellEnd"/>
      <w:r w:rsidRPr="00A25801">
        <w:rPr>
          <w:rFonts w:ascii="Times New Roman" w:hAnsi="Times New Roman" w:cs="Times New Roman"/>
          <w:sz w:val="24"/>
          <w:szCs w:val="24"/>
        </w:rPr>
        <w:t xml:space="preserve"> ile çevresinden topladığı verileri sahip olduğu algoritmalar sayesinde yorumlar işler ve kararlar verir. Yorumladığı verileri gerekli mekanik parçalara göndererek eylemlerde bulunur. Mekanik kısmı ise ihtiyacı olan tüm elektronik ve mekanik parçalardan oluşmaktadır.</w:t>
      </w:r>
    </w:p>
    <w:p w14:paraId="6A0888D0"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bookmarkEnd w:id="2"/>
    <w:p w14:paraId="087FB3C2" w14:textId="75C3A0C5" w:rsidR="000A4BA6" w:rsidRPr="000A4BA6" w:rsidRDefault="00FF2B53" w:rsidP="000A4BA6">
      <w:pPr>
        <w:suppressAutoHyphens/>
        <w:spacing w:after="0" w:line="240" w:lineRule="auto"/>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1.1. Literatür Araştırması</w:t>
      </w:r>
    </w:p>
    <w:p w14:paraId="603DB0A5" w14:textId="77777777" w:rsidR="0069133A" w:rsidRDefault="00FF2B53" w:rsidP="0069133A">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056E8F5B" w14:textId="28FDDD32" w:rsidR="00463338" w:rsidRPr="00463338" w:rsidRDefault="0069133A" w:rsidP="0069133A">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463338" w:rsidRPr="00B07ADF">
        <w:rPr>
          <w:rFonts w:ascii="Times New Roman" w:hAnsi="Times New Roman" w:cs="Times New Roman"/>
          <w:sz w:val="24"/>
          <w:szCs w:val="24"/>
        </w:rPr>
        <w:t xml:space="preserve">Elektrikli süpürgenin icat edilme öyküsüne katkısı olan pek çok insan bulunmaktadır. Her buluş ve patent, birbirleri üzerinde küçük iyileştirmeler yaparak bugünkü kullandığımız şeylere dönüşmüştür. Elektrikli süpürge, manuel süpürgeler aracılığıyla halı süpürme makinesinden evrimleşmiştir. Körük kullanan ilk manuel modeller 1860'larda geliştirildi ve ilk motorlu tasarımlar 20. yüzyılın başında ortaya çıktı. Daniel </w:t>
      </w:r>
      <w:proofErr w:type="spellStart"/>
      <w:r w:rsidR="00463338" w:rsidRPr="00B07ADF">
        <w:rPr>
          <w:rFonts w:ascii="Times New Roman" w:hAnsi="Times New Roman" w:cs="Times New Roman"/>
          <w:sz w:val="24"/>
          <w:szCs w:val="24"/>
        </w:rPr>
        <w:t>Hess</w:t>
      </w:r>
      <w:proofErr w:type="spellEnd"/>
      <w:r w:rsidR="00463338" w:rsidRPr="00B07ADF">
        <w:rPr>
          <w:rFonts w:ascii="Times New Roman" w:hAnsi="Times New Roman" w:cs="Times New Roman"/>
          <w:sz w:val="24"/>
          <w:szCs w:val="24"/>
        </w:rPr>
        <w:t xml:space="preserve"> 1860 yılında West Union’da elektrikli süpürgenin bir versiyonu olarak patent alan ilk kişidir.</w:t>
      </w:r>
      <w:r w:rsidR="00463338">
        <w:rPr>
          <w:rFonts w:ascii="Times New Roman" w:hAnsi="Times New Roman" w:cs="Times New Roman"/>
          <w:sz w:val="24"/>
          <w:szCs w:val="24"/>
        </w:rPr>
        <w:t xml:space="preserve"> </w:t>
      </w:r>
      <w:proofErr w:type="spellStart"/>
      <w:r w:rsidR="00463338" w:rsidRPr="00B07ADF">
        <w:rPr>
          <w:rFonts w:ascii="Times New Roman" w:hAnsi="Times New Roman" w:cs="Times New Roman"/>
          <w:sz w:val="24"/>
          <w:szCs w:val="24"/>
        </w:rPr>
        <w:t>Hess’in</w:t>
      </w:r>
      <w:proofErr w:type="spellEnd"/>
      <w:r w:rsidR="00463338" w:rsidRPr="00B07ADF">
        <w:rPr>
          <w:rFonts w:ascii="Times New Roman" w:hAnsi="Times New Roman" w:cs="Times New Roman"/>
          <w:sz w:val="24"/>
          <w:szCs w:val="24"/>
        </w:rPr>
        <w:t xml:space="preserve"> patentine aslında elektrikli </w:t>
      </w:r>
      <w:proofErr w:type="gramStart"/>
      <w:r w:rsidR="00463338" w:rsidRPr="00B07ADF">
        <w:rPr>
          <w:rFonts w:ascii="Times New Roman" w:hAnsi="Times New Roman" w:cs="Times New Roman"/>
          <w:sz w:val="24"/>
          <w:szCs w:val="24"/>
        </w:rPr>
        <w:t>süpürge</w:t>
      </w:r>
      <w:proofErr w:type="gramEnd"/>
      <w:r w:rsidR="00463338" w:rsidRPr="00B07ADF">
        <w:rPr>
          <w:rFonts w:ascii="Times New Roman" w:hAnsi="Times New Roman" w:cs="Times New Roman"/>
          <w:sz w:val="24"/>
          <w:szCs w:val="24"/>
        </w:rPr>
        <w:t xml:space="preserve"> değil, halı süpürücü olarak adlandırılmıştır.</w:t>
      </w:r>
      <w:r w:rsidR="00463338" w:rsidRPr="005F4A77">
        <w:rPr>
          <w:rFonts w:ascii="Times New Roman" w:hAnsi="Times New Roman" w:cs="Times New Roman"/>
          <w:sz w:val="24"/>
          <w:szCs w:val="24"/>
        </w:rPr>
        <w:t xml:space="preserve"> </w:t>
      </w:r>
      <w:r w:rsidR="00463338" w:rsidRPr="00BC6AC4">
        <w:rPr>
          <w:rFonts w:ascii="Times New Roman" w:hAnsi="Times New Roman" w:cs="Times New Roman"/>
          <w:sz w:val="24"/>
          <w:szCs w:val="24"/>
        </w:rPr>
        <w:t>Bu halı süpürücüde kiri toplamak için dönen yuvarlak fırçalar</w:t>
      </w:r>
      <w:r w:rsidR="00463338">
        <w:rPr>
          <w:rFonts w:ascii="Times New Roman" w:hAnsi="Times New Roman" w:cs="Times New Roman"/>
          <w:sz w:val="24"/>
          <w:szCs w:val="24"/>
        </w:rPr>
        <w:t xml:space="preserve"> bulunmaktadır ve ayrıca </w:t>
      </w:r>
      <w:r w:rsidR="00463338" w:rsidRPr="00BC6AC4">
        <w:rPr>
          <w:rFonts w:ascii="Times New Roman" w:hAnsi="Times New Roman" w:cs="Times New Roman"/>
          <w:sz w:val="24"/>
          <w:szCs w:val="24"/>
        </w:rPr>
        <w:t>emiş</w:t>
      </w:r>
      <w:r w:rsidR="00463338">
        <w:rPr>
          <w:rFonts w:ascii="Times New Roman" w:hAnsi="Times New Roman" w:cs="Times New Roman"/>
          <w:sz w:val="24"/>
          <w:szCs w:val="24"/>
        </w:rPr>
        <w:t xml:space="preserve"> kuvveti </w:t>
      </w:r>
      <w:r w:rsidR="00463338" w:rsidRPr="00BC6AC4">
        <w:rPr>
          <w:rFonts w:ascii="Times New Roman" w:hAnsi="Times New Roman" w:cs="Times New Roman"/>
          <w:sz w:val="24"/>
          <w:szCs w:val="24"/>
        </w:rPr>
        <w:t xml:space="preserve">üretmek için gövdenin üstünde ayrıntılı bir körük sistemi </w:t>
      </w:r>
      <w:r w:rsidR="00463338">
        <w:rPr>
          <w:rFonts w:ascii="Times New Roman" w:hAnsi="Times New Roman" w:cs="Times New Roman"/>
          <w:sz w:val="24"/>
          <w:szCs w:val="24"/>
        </w:rPr>
        <w:t>bulunmaktadır.</w:t>
      </w:r>
      <w:r w:rsidR="00463338" w:rsidRPr="00B07ADF">
        <w:rPr>
          <w:rFonts w:ascii="Times New Roman" w:hAnsi="Times New Roman" w:cs="Times New Roman"/>
          <w:sz w:val="24"/>
          <w:szCs w:val="24"/>
        </w:rPr>
        <w:t>[</w:t>
      </w:r>
      <w:r w:rsidR="00463338">
        <w:rPr>
          <w:rFonts w:ascii="Times New Roman" w:hAnsi="Times New Roman" w:cs="Times New Roman"/>
          <w:sz w:val="24"/>
          <w:szCs w:val="24"/>
        </w:rPr>
        <w:t>1</w:t>
      </w:r>
      <w:r w:rsidR="00463338" w:rsidRPr="00B07ADF">
        <w:rPr>
          <w:rFonts w:ascii="Times New Roman" w:hAnsi="Times New Roman" w:cs="Times New Roman"/>
          <w:sz w:val="24"/>
          <w:szCs w:val="24"/>
        </w:rPr>
        <w:t>]</w:t>
      </w:r>
      <w:r>
        <w:rPr>
          <w:rFonts w:ascii="Times New Roman" w:hAnsi="Times New Roman" w:cs="Times New Roman"/>
          <w:sz w:val="24"/>
          <w:szCs w:val="24"/>
        </w:rPr>
        <w:t xml:space="preserve"> </w:t>
      </w:r>
      <w:r w:rsidR="00463338" w:rsidRPr="00B07ADF">
        <w:rPr>
          <w:rFonts w:ascii="Times New Roman" w:hAnsi="Times New Roman" w:cs="Times New Roman"/>
          <w:sz w:val="24"/>
          <w:szCs w:val="24"/>
        </w:rPr>
        <w:t xml:space="preserve">Şekil ‘de Daniel </w:t>
      </w:r>
      <w:proofErr w:type="spellStart"/>
      <w:r w:rsidR="00463338" w:rsidRPr="00B07ADF">
        <w:rPr>
          <w:rFonts w:ascii="Times New Roman" w:hAnsi="Times New Roman" w:cs="Times New Roman"/>
          <w:sz w:val="24"/>
          <w:szCs w:val="24"/>
        </w:rPr>
        <w:t>Hess’in</w:t>
      </w:r>
      <w:proofErr w:type="spellEnd"/>
      <w:r w:rsidR="00463338" w:rsidRPr="00B07ADF">
        <w:rPr>
          <w:rFonts w:ascii="Times New Roman" w:hAnsi="Times New Roman" w:cs="Times New Roman"/>
          <w:sz w:val="24"/>
          <w:szCs w:val="24"/>
        </w:rPr>
        <w:t xml:space="preserve"> patentini aldığı halı </w:t>
      </w:r>
      <w:proofErr w:type="gramStart"/>
      <w:r w:rsidR="00463338" w:rsidRPr="00B07ADF">
        <w:rPr>
          <w:rFonts w:ascii="Times New Roman" w:hAnsi="Times New Roman" w:cs="Times New Roman"/>
          <w:sz w:val="24"/>
          <w:szCs w:val="24"/>
        </w:rPr>
        <w:t>süpürücü</w:t>
      </w:r>
      <w:proofErr w:type="gramEnd"/>
      <w:r w:rsidR="00463338" w:rsidRPr="00B07ADF">
        <w:rPr>
          <w:rFonts w:ascii="Times New Roman" w:hAnsi="Times New Roman" w:cs="Times New Roman"/>
          <w:sz w:val="24"/>
          <w:szCs w:val="24"/>
        </w:rPr>
        <w:t xml:space="preserve"> verilmiştir.</w:t>
      </w:r>
    </w:p>
    <w:p w14:paraId="7D7E4137" w14:textId="77777777" w:rsidR="00463338" w:rsidRDefault="00463338" w:rsidP="00463338">
      <w:pPr>
        <w:spacing w:line="360" w:lineRule="auto"/>
        <w:jc w:val="center"/>
        <w:rPr>
          <w:rFonts w:ascii="Times New Roman" w:eastAsia="Times New Roman" w:hAnsi="Times New Roman" w:cs="Times New Roman"/>
          <w:color w:val="222222"/>
          <w:sz w:val="24"/>
          <w:szCs w:val="24"/>
          <w:shd w:val="clear" w:color="auto" w:fill="FFFFFF"/>
          <w:lang w:eastAsia="ar-SA"/>
        </w:rPr>
      </w:pPr>
      <w:r>
        <w:rPr>
          <w:noProof/>
        </w:rPr>
        <w:drawing>
          <wp:inline distT="0" distB="0" distL="0" distR="0" wp14:anchorId="38472F56" wp14:editId="5BA13C02">
            <wp:extent cx="2276475" cy="1979619"/>
            <wp:effectExtent l="0" t="0" r="0" b="1905"/>
            <wp:docPr id="3" name="Resim 3" descr="metin, iç mekan, mobilya,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 mekan, mobilya, tablo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0034" cy="2008802"/>
                    </a:xfrm>
                    <a:prstGeom prst="rect">
                      <a:avLst/>
                    </a:prstGeom>
                  </pic:spPr>
                </pic:pic>
              </a:graphicData>
            </a:graphic>
          </wp:inline>
        </w:drawing>
      </w:r>
      <w:r w:rsidRPr="005F4A77">
        <w:rPr>
          <w:rFonts w:ascii="Times New Roman" w:eastAsia="Times New Roman" w:hAnsi="Times New Roman" w:cs="Times New Roman"/>
          <w:color w:val="222222"/>
          <w:sz w:val="24"/>
          <w:szCs w:val="24"/>
          <w:shd w:val="clear" w:color="auto" w:fill="FFFFFF"/>
          <w:lang w:eastAsia="ar-SA"/>
        </w:rPr>
        <w:t xml:space="preserve"> </w:t>
      </w:r>
    </w:p>
    <w:p w14:paraId="6F98CCCB" w14:textId="09B5B84C" w:rsidR="00463338" w:rsidRDefault="00463338" w:rsidP="00463338">
      <w:pPr>
        <w:spacing w:line="360" w:lineRule="auto"/>
        <w:jc w:val="center"/>
        <w:rPr>
          <w:rFonts w:ascii="Times New Roman" w:eastAsia="Times New Roman" w:hAnsi="Times New Roman" w:cs="Times New Roman"/>
          <w:color w:val="222222"/>
          <w:sz w:val="24"/>
          <w:szCs w:val="24"/>
          <w:shd w:val="clear" w:color="auto" w:fill="FFFFFF"/>
          <w:lang w:eastAsia="ar-SA"/>
        </w:rPr>
      </w:pPr>
      <w:r>
        <w:rPr>
          <w:rFonts w:ascii="Times New Roman" w:eastAsia="Times New Roman" w:hAnsi="Times New Roman" w:cs="Times New Roman"/>
          <w:color w:val="222222"/>
          <w:sz w:val="24"/>
          <w:szCs w:val="24"/>
          <w:shd w:val="clear" w:color="auto" w:fill="FFFFFF"/>
          <w:lang w:eastAsia="ar-SA"/>
        </w:rPr>
        <w:t xml:space="preserve">Şekil 1.1 Daniel </w:t>
      </w:r>
      <w:proofErr w:type="spellStart"/>
      <w:r>
        <w:rPr>
          <w:rFonts w:ascii="Times New Roman" w:eastAsia="Times New Roman" w:hAnsi="Times New Roman" w:cs="Times New Roman"/>
          <w:color w:val="222222"/>
          <w:sz w:val="24"/>
          <w:szCs w:val="24"/>
          <w:shd w:val="clear" w:color="auto" w:fill="FFFFFF"/>
          <w:lang w:eastAsia="ar-SA"/>
        </w:rPr>
        <w:t>Hess’in</w:t>
      </w:r>
      <w:proofErr w:type="spellEnd"/>
      <w:r>
        <w:rPr>
          <w:rFonts w:ascii="Times New Roman" w:eastAsia="Times New Roman" w:hAnsi="Times New Roman" w:cs="Times New Roman"/>
          <w:color w:val="222222"/>
          <w:sz w:val="24"/>
          <w:szCs w:val="24"/>
          <w:shd w:val="clear" w:color="auto" w:fill="FFFFFF"/>
          <w:lang w:eastAsia="ar-SA"/>
        </w:rPr>
        <w:t xml:space="preserve"> Halı Süpürücüsü</w:t>
      </w:r>
    </w:p>
    <w:p w14:paraId="53F584A7" w14:textId="38D9EA9F" w:rsidR="00463338" w:rsidRDefault="00E70035" w:rsidP="00E7003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63338" w:rsidRPr="006677A5">
        <w:rPr>
          <w:rFonts w:ascii="Times New Roman" w:hAnsi="Times New Roman" w:cs="Times New Roman"/>
          <w:sz w:val="24"/>
          <w:szCs w:val="24"/>
        </w:rPr>
        <w:t xml:space="preserve">İlk elektrikli süpürge veya mekanize halı süpürücü, 1868'de </w:t>
      </w:r>
      <w:proofErr w:type="spellStart"/>
      <w:r w:rsidR="00463338" w:rsidRPr="006677A5">
        <w:rPr>
          <w:rFonts w:ascii="Times New Roman" w:hAnsi="Times New Roman" w:cs="Times New Roman"/>
          <w:sz w:val="24"/>
          <w:szCs w:val="24"/>
        </w:rPr>
        <w:t>Ives</w:t>
      </w:r>
      <w:proofErr w:type="spellEnd"/>
      <w:r w:rsidR="00463338" w:rsidRPr="006677A5">
        <w:rPr>
          <w:rFonts w:ascii="Times New Roman" w:hAnsi="Times New Roman" w:cs="Times New Roman"/>
          <w:sz w:val="24"/>
          <w:szCs w:val="24"/>
        </w:rPr>
        <w:t xml:space="preserve"> W. </w:t>
      </w:r>
      <w:proofErr w:type="spellStart"/>
      <w:r w:rsidR="00463338" w:rsidRPr="006677A5">
        <w:rPr>
          <w:rFonts w:ascii="Times New Roman" w:hAnsi="Times New Roman" w:cs="Times New Roman"/>
          <w:sz w:val="24"/>
          <w:szCs w:val="24"/>
        </w:rPr>
        <w:t>McGaffey</w:t>
      </w:r>
      <w:proofErr w:type="spellEnd"/>
      <w:r w:rsidR="00463338" w:rsidRPr="006677A5">
        <w:rPr>
          <w:rFonts w:ascii="Times New Roman" w:hAnsi="Times New Roman" w:cs="Times New Roman"/>
          <w:sz w:val="24"/>
          <w:szCs w:val="24"/>
        </w:rPr>
        <w:t xml:space="preserve"> tarafından icat edildi. Makinesine “</w:t>
      </w:r>
      <w:proofErr w:type="spellStart"/>
      <w:r w:rsidR="00463338" w:rsidRPr="006677A5">
        <w:rPr>
          <w:rFonts w:ascii="Times New Roman" w:hAnsi="Times New Roman" w:cs="Times New Roman"/>
          <w:sz w:val="24"/>
          <w:szCs w:val="24"/>
        </w:rPr>
        <w:t>Whirlwind</w:t>
      </w:r>
      <w:proofErr w:type="spellEnd"/>
      <w:r w:rsidR="00463338" w:rsidRPr="006677A5">
        <w:rPr>
          <w:rFonts w:ascii="Times New Roman" w:hAnsi="Times New Roman" w:cs="Times New Roman"/>
          <w:sz w:val="24"/>
          <w:szCs w:val="24"/>
        </w:rPr>
        <w:t>” adını vermiştir.</w:t>
      </w:r>
      <w:r w:rsidR="00463338">
        <w:rPr>
          <w:rFonts w:ascii="Times New Roman" w:hAnsi="Times New Roman" w:cs="Times New Roman"/>
          <w:sz w:val="24"/>
          <w:szCs w:val="24"/>
        </w:rPr>
        <w:t xml:space="preserve"> </w:t>
      </w:r>
      <w:r w:rsidR="00463338" w:rsidRPr="006677A5">
        <w:rPr>
          <w:rFonts w:ascii="Times New Roman" w:hAnsi="Times New Roman" w:cs="Times New Roman"/>
          <w:sz w:val="24"/>
          <w:szCs w:val="24"/>
        </w:rPr>
        <w:t xml:space="preserve"> </w:t>
      </w:r>
      <w:proofErr w:type="spellStart"/>
      <w:r w:rsidR="00463338" w:rsidRPr="006677A5">
        <w:rPr>
          <w:rFonts w:ascii="Times New Roman" w:hAnsi="Times New Roman" w:cs="Times New Roman"/>
          <w:sz w:val="24"/>
          <w:szCs w:val="24"/>
        </w:rPr>
        <w:t>McGaffey'in</w:t>
      </w:r>
      <w:proofErr w:type="spellEnd"/>
      <w:r w:rsidR="00463338" w:rsidRPr="006677A5">
        <w:rPr>
          <w:rFonts w:ascii="Times New Roman" w:hAnsi="Times New Roman" w:cs="Times New Roman"/>
          <w:sz w:val="24"/>
          <w:szCs w:val="24"/>
        </w:rPr>
        <w:t xml:space="preserve"> icadı motorlu veya elektrikli bir elektrikli süpürge değildi,</w:t>
      </w:r>
      <w:r w:rsidR="00463338">
        <w:rPr>
          <w:rFonts w:ascii="Times New Roman" w:hAnsi="Times New Roman" w:cs="Times New Roman"/>
          <w:sz w:val="24"/>
          <w:szCs w:val="24"/>
        </w:rPr>
        <w:t xml:space="preserve"> </w:t>
      </w:r>
      <w:r w:rsidR="00463338" w:rsidRPr="006677A5">
        <w:rPr>
          <w:rFonts w:ascii="Times New Roman" w:hAnsi="Times New Roman" w:cs="Times New Roman"/>
          <w:sz w:val="24"/>
          <w:szCs w:val="24"/>
        </w:rPr>
        <w:t>ancak Amerika Birleşik Devletleri'ndeki ilk elle pompalanan elektrikli süpürge olarak bilin</w:t>
      </w:r>
      <w:r w:rsidR="00463338">
        <w:rPr>
          <w:rFonts w:ascii="Times New Roman" w:hAnsi="Times New Roman" w:cs="Times New Roman"/>
          <w:sz w:val="24"/>
          <w:szCs w:val="24"/>
        </w:rPr>
        <w:t>mektedir.</w:t>
      </w:r>
      <w:r w:rsidR="00463338" w:rsidRPr="006677A5">
        <w:rPr>
          <w:rFonts w:ascii="Times New Roman" w:hAnsi="Times New Roman" w:cs="Times New Roman"/>
          <w:sz w:val="24"/>
          <w:szCs w:val="24"/>
        </w:rPr>
        <w:t xml:space="preserve"> </w:t>
      </w:r>
      <w:proofErr w:type="spellStart"/>
      <w:r w:rsidR="00463338" w:rsidRPr="006677A5">
        <w:rPr>
          <w:rFonts w:ascii="Times New Roman" w:hAnsi="Times New Roman" w:cs="Times New Roman"/>
          <w:sz w:val="24"/>
          <w:szCs w:val="24"/>
        </w:rPr>
        <w:t>McGaffey</w:t>
      </w:r>
      <w:proofErr w:type="spellEnd"/>
      <w:r w:rsidR="00463338" w:rsidRPr="006677A5">
        <w:rPr>
          <w:rFonts w:ascii="Times New Roman" w:hAnsi="Times New Roman" w:cs="Times New Roman"/>
          <w:sz w:val="24"/>
          <w:szCs w:val="24"/>
        </w:rPr>
        <w:t>, güç üretmek için elle çalıştırılan krank ve modern elektrikli süpürgelere benzeyen dik duran makine nedeniyle vakumun icadı için birçok tarihçi tarafından beğeni toplamıştır.</w:t>
      </w:r>
      <w:r w:rsidR="00463338">
        <w:rPr>
          <w:rFonts w:ascii="Times New Roman" w:hAnsi="Times New Roman" w:cs="Times New Roman"/>
          <w:sz w:val="24"/>
          <w:szCs w:val="24"/>
        </w:rPr>
        <w:t>[2]</w:t>
      </w:r>
    </w:p>
    <w:p w14:paraId="1B0A9574" w14:textId="77777777" w:rsidR="00E70035" w:rsidRPr="006677A5" w:rsidRDefault="00E70035" w:rsidP="00E70035">
      <w:pPr>
        <w:spacing w:line="360" w:lineRule="auto"/>
        <w:jc w:val="both"/>
        <w:rPr>
          <w:rFonts w:ascii="Times New Roman" w:hAnsi="Times New Roman" w:cs="Times New Roman"/>
          <w:sz w:val="24"/>
          <w:szCs w:val="24"/>
        </w:rPr>
      </w:pPr>
    </w:p>
    <w:p w14:paraId="0CEECCB8" w14:textId="77777777" w:rsidR="00463338" w:rsidRPr="006677A5" w:rsidRDefault="00463338" w:rsidP="00463338">
      <w:pPr>
        <w:spacing w:line="360" w:lineRule="auto"/>
        <w:jc w:val="center"/>
        <w:rPr>
          <w:rFonts w:ascii="Times New Roman" w:hAnsi="Times New Roman" w:cs="Times New Roman"/>
          <w:sz w:val="24"/>
          <w:szCs w:val="24"/>
        </w:rPr>
      </w:pPr>
      <w:r>
        <w:rPr>
          <w:noProof/>
        </w:rPr>
        <w:drawing>
          <wp:inline distT="0" distB="0" distL="0" distR="0" wp14:anchorId="124E1B7B" wp14:editId="77D89C60">
            <wp:extent cx="3590925" cy="2478957"/>
            <wp:effectExtent l="0" t="0" r="0" b="0"/>
            <wp:docPr id="4" name="Resim 4" descr="metin, açık hav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açık hava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3599755" cy="2485052"/>
                    </a:xfrm>
                    <a:prstGeom prst="rect">
                      <a:avLst/>
                    </a:prstGeom>
                  </pic:spPr>
                </pic:pic>
              </a:graphicData>
            </a:graphic>
          </wp:inline>
        </w:drawing>
      </w:r>
    </w:p>
    <w:p w14:paraId="40305E59" w14:textId="77777777" w:rsidR="00463338" w:rsidRDefault="00463338" w:rsidP="00463338">
      <w:pPr>
        <w:suppressAutoHyphens/>
        <w:spacing w:after="0" w:line="240" w:lineRule="auto"/>
        <w:jc w:val="center"/>
        <w:rPr>
          <w:rFonts w:ascii="Times New Roman" w:eastAsia="Times New Roman" w:hAnsi="Times New Roman" w:cs="Times New Roman"/>
          <w:color w:val="222222"/>
          <w:sz w:val="24"/>
          <w:szCs w:val="24"/>
          <w:shd w:val="clear" w:color="auto" w:fill="FFFFFF"/>
          <w:lang w:eastAsia="ar-SA"/>
        </w:rPr>
      </w:pPr>
      <w:r>
        <w:rPr>
          <w:rFonts w:ascii="Times New Roman" w:eastAsia="Times New Roman" w:hAnsi="Times New Roman" w:cs="Times New Roman"/>
          <w:color w:val="222222"/>
          <w:sz w:val="24"/>
          <w:szCs w:val="24"/>
          <w:shd w:val="clear" w:color="auto" w:fill="FFFFFF"/>
          <w:lang w:eastAsia="ar-SA"/>
        </w:rPr>
        <w:t xml:space="preserve">Şekil 1.2 </w:t>
      </w:r>
      <w:proofErr w:type="spellStart"/>
      <w:r>
        <w:rPr>
          <w:rFonts w:ascii="Times New Roman" w:eastAsia="Times New Roman" w:hAnsi="Times New Roman" w:cs="Times New Roman"/>
          <w:color w:val="222222"/>
          <w:sz w:val="24"/>
          <w:szCs w:val="24"/>
          <w:shd w:val="clear" w:color="auto" w:fill="FFFFFF"/>
          <w:lang w:eastAsia="ar-SA"/>
        </w:rPr>
        <w:t>Whirwind</w:t>
      </w:r>
      <w:proofErr w:type="spellEnd"/>
    </w:p>
    <w:p w14:paraId="1AA05C51" w14:textId="77777777" w:rsidR="00463338" w:rsidRDefault="00463338" w:rsidP="00463338">
      <w:pPr>
        <w:suppressAutoHyphens/>
        <w:spacing w:after="0" w:line="360" w:lineRule="auto"/>
        <w:jc w:val="center"/>
        <w:rPr>
          <w:rFonts w:ascii="Times New Roman" w:eastAsia="Times New Roman" w:hAnsi="Times New Roman" w:cs="Times New Roman"/>
          <w:color w:val="222222"/>
          <w:sz w:val="24"/>
          <w:szCs w:val="24"/>
          <w:shd w:val="clear" w:color="auto" w:fill="FFFFFF"/>
          <w:lang w:eastAsia="ar-SA"/>
        </w:rPr>
      </w:pPr>
    </w:p>
    <w:p w14:paraId="15025D0E" w14:textId="77777777" w:rsidR="00463338" w:rsidRDefault="00463338" w:rsidP="00463338">
      <w:pPr>
        <w:suppressAutoHyphens/>
        <w:spacing w:after="0" w:line="360" w:lineRule="auto"/>
        <w:jc w:val="both"/>
        <w:rPr>
          <w:rFonts w:ascii="Times New Roman" w:eastAsia="Times New Roman" w:hAnsi="Times New Roman" w:cs="Times New Roman"/>
          <w:color w:val="222222"/>
          <w:sz w:val="24"/>
          <w:szCs w:val="24"/>
          <w:shd w:val="clear" w:color="auto" w:fill="FFFFFF"/>
          <w:lang w:eastAsia="ar-SA"/>
        </w:rPr>
      </w:pPr>
    </w:p>
    <w:p w14:paraId="16B89C75" w14:textId="77777777" w:rsidR="00463338" w:rsidRPr="00EC1F96" w:rsidRDefault="00463338" w:rsidP="00463338">
      <w:pPr>
        <w:suppressAutoHyphens/>
        <w:spacing w:after="0" w:line="360" w:lineRule="auto"/>
        <w:rPr>
          <w:rFonts w:ascii="Times New Roman" w:eastAsia="Times New Roman" w:hAnsi="Times New Roman" w:cs="Times New Roman"/>
          <w:color w:val="222222"/>
          <w:sz w:val="24"/>
          <w:szCs w:val="24"/>
          <w:shd w:val="clear" w:color="auto" w:fill="FFFFFF"/>
          <w:lang w:eastAsia="ar-SA"/>
        </w:rPr>
      </w:pPr>
    </w:p>
    <w:p w14:paraId="4356FB16" w14:textId="5860F0DE" w:rsidR="00463338" w:rsidRPr="00EC1F96" w:rsidRDefault="00463338" w:rsidP="00463338">
      <w:pPr>
        <w:spacing w:line="360" w:lineRule="auto"/>
        <w:jc w:val="both"/>
        <w:rPr>
          <w:rFonts w:ascii="Times New Roman" w:hAnsi="Times New Roman" w:cs="Times New Roman"/>
          <w:sz w:val="24"/>
          <w:szCs w:val="24"/>
        </w:rPr>
      </w:pPr>
      <w:r w:rsidRPr="00EC1F9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 </w:t>
      </w:r>
      <w:r w:rsidRPr="00EC1F96">
        <w:rPr>
          <w:rFonts w:ascii="Times New Roman" w:hAnsi="Times New Roman" w:cs="Times New Roman"/>
          <w:sz w:val="24"/>
          <w:szCs w:val="24"/>
        </w:rPr>
        <w:t xml:space="preserve">Nesiller boyunca mucitler, temizleme verimliliğini, taşınabilirliği ve erişilebilirliği artırmak için büyük iyileştirmeler </w:t>
      </w:r>
      <w:proofErr w:type="spellStart"/>
      <w:proofErr w:type="gramStart"/>
      <w:r w:rsidRPr="00EC1F96">
        <w:rPr>
          <w:rFonts w:ascii="Times New Roman" w:hAnsi="Times New Roman" w:cs="Times New Roman"/>
          <w:sz w:val="24"/>
          <w:szCs w:val="24"/>
        </w:rPr>
        <w:t>yaptılar.Süpürgeler</w:t>
      </w:r>
      <w:proofErr w:type="spellEnd"/>
      <w:proofErr w:type="gramEnd"/>
      <w:r w:rsidRPr="00EC1F96">
        <w:rPr>
          <w:rFonts w:ascii="Times New Roman" w:hAnsi="Times New Roman" w:cs="Times New Roman"/>
          <w:sz w:val="24"/>
          <w:szCs w:val="24"/>
        </w:rPr>
        <w:t xml:space="preserve">, </w:t>
      </w:r>
      <w:proofErr w:type="spellStart"/>
      <w:r w:rsidRPr="00EC1F96">
        <w:rPr>
          <w:rFonts w:ascii="Times New Roman" w:hAnsi="Times New Roman" w:cs="Times New Roman"/>
          <w:sz w:val="24"/>
          <w:szCs w:val="24"/>
        </w:rPr>
        <w:t>McGaffey'in</w:t>
      </w:r>
      <w:proofErr w:type="spellEnd"/>
      <w:r w:rsidRPr="00EC1F96">
        <w:rPr>
          <w:rFonts w:ascii="Times New Roman" w:hAnsi="Times New Roman" w:cs="Times New Roman"/>
          <w:sz w:val="24"/>
          <w:szCs w:val="24"/>
        </w:rPr>
        <w:t xml:space="preserve"> icadından bu yana önemli ölçüde gelişmiştir.1901 yılına kadar elektrikli süpürge piyasaya sürülmemiştir.1901 yılında </w:t>
      </w:r>
      <w:proofErr w:type="spellStart"/>
      <w:r w:rsidRPr="00EC1F96">
        <w:rPr>
          <w:rFonts w:ascii="Times New Roman" w:hAnsi="Times New Roman" w:cs="Times New Roman"/>
          <w:sz w:val="24"/>
          <w:szCs w:val="24"/>
        </w:rPr>
        <w:t>Hubert</w:t>
      </w:r>
      <w:proofErr w:type="spellEnd"/>
      <w:r w:rsidRPr="00EC1F96">
        <w:rPr>
          <w:rFonts w:ascii="Times New Roman" w:hAnsi="Times New Roman" w:cs="Times New Roman"/>
          <w:sz w:val="24"/>
          <w:szCs w:val="24"/>
        </w:rPr>
        <w:t xml:space="preserve"> </w:t>
      </w:r>
      <w:proofErr w:type="spellStart"/>
      <w:r w:rsidRPr="00EC1F96">
        <w:rPr>
          <w:rFonts w:ascii="Times New Roman" w:hAnsi="Times New Roman" w:cs="Times New Roman"/>
          <w:sz w:val="24"/>
          <w:szCs w:val="24"/>
        </w:rPr>
        <w:t>Cecil</w:t>
      </w:r>
      <w:proofErr w:type="spellEnd"/>
      <w:r w:rsidRPr="00EC1F96">
        <w:rPr>
          <w:rFonts w:ascii="Times New Roman" w:hAnsi="Times New Roman" w:cs="Times New Roman"/>
          <w:sz w:val="24"/>
          <w:szCs w:val="24"/>
        </w:rPr>
        <w:t xml:space="preserve"> </w:t>
      </w:r>
      <w:proofErr w:type="spellStart"/>
      <w:r w:rsidRPr="00EC1F96">
        <w:rPr>
          <w:rFonts w:ascii="Times New Roman" w:hAnsi="Times New Roman" w:cs="Times New Roman"/>
          <w:sz w:val="24"/>
          <w:szCs w:val="24"/>
        </w:rPr>
        <w:t>Booth</w:t>
      </w:r>
      <w:proofErr w:type="spellEnd"/>
      <w:r w:rsidRPr="00EC1F96">
        <w:rPr>
          <w:rFonts w:ascii="Times New Roman" w:hAnsi="Times New Roman" w:cs="Times New Roman"/>
          <w:sz w:val="24"/>
          <w:szCs w:val="24"/>
        </w:rPr>
        <w:t xml:space="preserve"> isimli mucit, motorla çalışan bir elektrikli süpürge yaptı. Bu elektrikli süpürge, gaz kullanan ve herhangi bir fırça içermeyen içten yanmalı bir motordan yapılmıştır.</w:t>
      </w:r>
    </w:p>
    <w:p w14:paraId="7AEB58E0" w14:textId="4941E63F" w:rsidR="00463338" w:rsidRDefault="00463338" w:rsidP="00463338">
      <w:pPr>
        <w:spacing w:line="360" w:lineRule="auto"/>
        <w:jc w:val="center"/>
        <w:rPr>
          <w:rFonts w:ascii="Times New Roman" w:hAnsi="Times New Roman" w:cs="Times New Roman"/>
          <w:sz w:val="24"/>
          <w:szCs w:val="24"/>
        </w:rPr>
      </w:pPr>
      <w:r>
        <w:rPr>
          <w:noProof/>
        </w:rPr>
        <w:lastRenderedPageBreak/>
        <w:drawing>
          <wp:inline distT="0" distB="0" distL="0" distR="0" wp14:anchorId="413AD461" wp14:editId="7998ABA9">
            <wp:extent cx="2385856" cy="1943100"/>
            <wp:effectExtent l="0" t="0" r="0" b="0"/>
            <wp:docPr id="12" name="Resim 12" descr="metin, esk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eski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rot="10800000" flipV="1">
                      <a:off x="0" y="0"/>
                      <a:ext cx="2403821" cy="1957731"/>
                    </a:xfrm>
                    <a:prstGeom prst="rect">
                      <a:avLst/>
                    </a:prstGeom>
                  </pic:spPr>
                </pic:pic>
              </a:graphicData>
            </a:graphic>
          </wp:inline>
        </w:drawing>
      </w:r>
    </w:p>
    <w:p w14:paraId="002AC7DF" w14:textId="77777777" w:rsidR="00463338" w:rsidRPr="00EC1F96" w:rsidRDefault="00463338" w:rsidP="00E70035">
      <w:pPr>
        <w:spacing w:line="360" w:lineRule="auto"/>
        <w:jc w:val="center"/>
        <w:rPr>
          <w:rFonts w:ascii="Times New Roman" w:hAnsi="Times New Roman" w:cs="Times New Roman"/>
          <w:sz w:val="24"/>
          <w:szCs w:val="24"/>
        </w:rPr>
      </w:pPr>
    </w:p>
    <w:p w14:paraId="31BD7A11" w14:textId="77777777" w:rsidR="00463338" w:rsidRPr="004C3D04" w:rsidRDefault="00463338" w:rsidP="00E70035">
      <w:pPr>
        <w:spacing w:line="360" w:lineRule="auto"/>
        <w:jc w:val="both"/>
        <w:rPr>
          <w:rFonts w:ascii="Times New Roman" w:hAnsi="Times New Roman" w:cs="Times New Roman"/>
          <w:sz w:val="24"/>
          <w:szCs w:val="24"/>
        </w:rPr>
      </w:pPr>
      <w:r w:rsidRPr="004C3D04">
        <w:rPr>
          <w:rFonts w:ascii="Times New Roman" w:hAnsi="Times New Roman" w:cs="Times New Roman"/>
          <w:sz w:val="24"/>
          <w:szCs w:val="24"/>
        </w:rPr>
        <w:t xml:space="preserve">      James </w:t>
      </w:r>
      <w:proofErr w:type="spellStart"/>
      <w:r w:rsidRPr="004C3D04">
        <w:rPr>
          <w:rFonts w:ascii="Times New Roman" w:hAnsi="Times New Roman" w:cs="Times New Roman"/>
          <w:sz w:val="24"/>
          <w:szCs w:val="24"/>
        </w:rPr>
        <w:t>Murray</w:t>
      </w:r>
      <w:proofErr w:type="spellEnd"/>
      <w:r w:rsidRPr="004C3D04">
        <w:rPr>
          <w:rFonts w:ascii="Times New Roman" w:hAnsi="Times New Roman" w:cs="Times New Roman"/>
          <w:sz w:val="24"/>
          <w:szCs w:val="24"/>
        </w:rPr>
        <w:t xml:space="preserve"> </w:t>
      </w:r>
      <w:proofErr w:type="spellStart"/>
      <w:r w:rsidRPr="004C3D04">
        <w:rPr>
          <w:rFonts w:ascii="Times New Roman" w:hAnsi="Times New Roman" w:cs="Times New Roman"/>
          <w:sz w:val="24"/>
          <w:szCs w:val="24"/>
        </w:rPr>
        <w:t>Spangler’in</w:t>
      </w:r>
      <w:proofErr w:type="spellEnd"/>
      <w:r w:rsidRPr="004C3D04">
        <w:rPr>
          <w:rFonts w:ascii="Times New Roman" w:hAnsi="Times New Roman" w:cs="Times New Roman"/>
          <w:sz w:val="24"/>
          <w:szCs w:val="24"/>
        </w:rPr>
        <w:t xml:space="preserve"> 1908 yılında icat ettiği süpürge, ilk taşınabilir elektrikli süpürge olarak bilinmektedir. Onun icadı, atlar tarafından çekilecek kadar büyük olan, binalara giremeyen ve onu çalıştırmak için daha fazla insana ihtiyaç duyan süpürgelere nispeten yeni ve kullanışlı elektrikli süpürgenin bir gelişmesiydi.</w:t>
      </w:r>
      <w:r w:rsidRPr="004C3D04">
        <w:rPr>
          <w:rFonts w:ascii="Times New Roman" w:hAnsi="Times New Roman" w:cs="Times New Roman"/>
          <w:color w:val="222222"/>
          <w:sz w:val="24"/>
          <w:szCs w:val="24"/>
          <w:shd w:val="clear" w:color="auto" w:fill="FFFFFF"/>
        </w:rPr>
        <w:t xml:space="preserve"> Süpürgenin ön kısmında döner fırçalar vardı ve küçük bir elektrikli pompa da havayı çekiyordu. İlk modelde filtre olarak bir yastık kılıfı kullanılmıştı</w:t>
      </w:r>
      <w:r w:rsidRPr="004C3D04">
        <w:rPr>
          <w:rFonts w:ascii="Times New Roman" w:hAnsi="Times New Roman" w:cs="Times New Roman"/>
          <w:sz w:val="24"/>
          <w:szCs w:val="24"/>
        </w:rPr>
        <w:t xml:space="preserve">r. Daha sonra </w:t>
      </w:r>
      <w:r w:rsidRPr="004C3D04">
        <w:rPr>
          <w:rFonts w:ascii="Times New Roman" w:hAnsi="Times New Roman" w:cs="Times New Roman"/>
          <w:color w:val="222222"/>
          <w:sz w:val="24"/>
          <w:szCs w:val="24"/>
          <w:shd w:val="clear" w:color="auto" w:fill="FFFFFF"/>
        </w:rPr>
        <w:t>bez yerine kâğıt torba kullanarak filtre temizleme sorununa son verilmiştir. Hoover kısa sürede en çok satan elektrikli süpürge üreticilerinden biri olmuştur.</w:t>
      </w:r>
      <w:r w:rsidRPr="004C3D04">
        <w:rPr>
          <w:rFonts w:ascii="Times New Roman" w:hAnsi="Times New Roman" w:cs="Times New Roman"/>
          <w:sz w:val="24"/>
          <w:szCs w:val="24"/>
        </w:rPr>
        <w:t xml:space="preserve"> []</w:t>
      </w:r>
    </w:p>
    <w:p w14:paraId="4D00BF35" w14:textId="77777777" w:rsidR="00463338" w:rsidRDefault="00463338" w:rsidP="00463338">
      <w:pPr>
        <w:suppressAutoHyphens/>
        <w:spacing w:after="0" w:line="360" w:lineRule="auto"/>
        <w:jc w:val="both"/>
        <w:rPr>
          <w:rFonts w:ascii="Times New Roman" w:eastAsia="Times New Roman" w:hAnsi="Times New Roman" w:cs="Times New Roman"/>
          <w:sz w:val="24"/>
          <w:szCs w:val="24"/>
          <w:lang w:eastAsia="ar-SA"/>
        </w:rPr>
      </w:pPr>
    </w:p>
    <w:p w14:paraId="30B436B6" w14:textId="77777777" w:rsidR="00463338" w:rsidRDefault="00463338" w:rsidP="00463338">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56243F0A" wp14:editId="7B3D8ED4">
            <wp:extent cx="3333750" cy="250067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3847" cy="2508253"/>
                    </a:xfrm>
                    <a:prstGeom prst="rect">
                      <a:avLst/>
                    </a:prstGeom>
                  </pic:spPr>
                </pic:pic>
              </a:graphicData>
            </a:graphic>
          </wp:inline>
        </w:drawing>
      </w:r>
    </w:p>
    <w:p w14:paraId="0CA3B186" w14:textId="77777777" w:rsidR="00463338" w:rsidRDefault="00463338" w:rsidP="00463338">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1.3 </w:t>
      </w:r>
      <w:proofErr w:type="spellStart"/>
      <w:r>
        <w:rPr>
          <w:rFonts w:ascii="Times New Roman" w:eastAsia="Times New Roman" w:hAnsi="Times New Roman" w:cs="Times New Roman"/>
          <w:sz w:val="24"/>
          <w:szCs w:val="24"/>
          <w:lang w:eastAsia="ar-SA"/>
        </w:rPr>
        <w:t>The</w:t>
      </w:r>
      <w:proofErr w:type="spellEnd"/>
      <w:r>
        <w:rPr>
          <w:rFonts w:ascii="Times New Roman" w:eastAsia="Times New Roman" w:hAnsi="Times New Roman" w:cs="Times New Roman"/>
          <w:sz w:val="24"/>
          <w:szCs w:val="24"/>
          <w:lang w:eastAsia="ar-SA"/>
        </w:rPr>
        <w:t xml:space="preserve"> Hoover</w:t>
      </w:r>
    </w:p>
    <w:p w14:paraId="7EDE0724" w14:textId="77777777" w:rsidR="00463338" w:rsidRPr="00770F5C" w:rsidRDefault="00463338" w:rsidP="00463338">
      <w:pPr>
        <w:jc w:val="both"/>
        <w:rPr>
          <w:rFonts w:ascii="Times New Roman" w:hAnsi="Times New Roman" w:cs="Times New Roman"/>
          <w:sz w:val="24"/>
          <w:szCs w:val="24"/>
        </w:rPr>
      </w:pPr>
    </w:p>
    <w:p w14:paraId="66FC3F13" w14:textId="00F8889B" w:rsidR="00463338" w:rsidRDefault="00463338" w:rsidP="00E7003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EE74463" w14:textId="77777777" w:rsidR="00FB62C6" w:rsidRDefault="00463338" w:rsidP="00E70035">
      <w:pPr>
        <w:spacing w:line="360" w:lineRule="auto"/>
        <w:jc w:val="both"/>
        <w:rPr>
          <w:rFonts w:ascii="Times New Roman" w:hAnsi="Times New Roman" w:cs="Times New Roman"/>
          <w:sz w:val="24"/>
          <w:szCs w:val="24"/>
        </w:rPr>
      </w:pPr>
      <w:r w:rsidRPr="000A4BA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 xml:space="preserve">   Gelişen teknolojiyle ve günlük hayatın ihtiyaçlarının getirisiyle temizlik robotları da büyük önem kazanmıştır.</w:t>
      </w:r>
      <w:r>
        <w:rPr>
          <w:rFonts w:ascii="Times New Roman" w:hAnsi="Times New Roman" w:cs="Times New Roman"/>
          <w:sz w:val="24"/>
          <w:szCs w:val="24"/>
        </w:rPr>
        <w:t xml:space="preserve"> </w:t>
      </w:r>
      <w:r w:rsidRPr="00770F5C">
        <w:rPr>
          <w:rFonts w:ascii="Times New Roman" w:hAnsi="Times New Roman" w:cs="Times New Roman"/>
          <w:sz w:val="24"/>
          <w:szCs w:val="24"/>
        </w:rPr>
        <w:t xml:space="preserve">1990'ların sonunda ve 2000'lerin başında, sınırlı emiş gücüne sahip daha </w:t>
      </w:r>
      <w:r w:rsidRPr="00770F5C">
        <w:rPr>
          <w:rFonts w:ascii="Times New Roman" w:hAnsi="Times New Roman" w:cs="Times New Roman"/>
          <w:sz w:val="24"/>
          <w:szCs w:val="24"/>
        </w:rPr>
        <w:lastRenderedPageBreak/>
        <w:t xml:space="preserve">verimli süpürücüler geliştirildi. Öne çıkan bazı markalar </w:t>
      </w:r>
      <w:proofErr w:type="spellStart"/>
      <w:r w:rsidRPr="00770F5C">
        <w:rPr>
          <w:rFonts w:ascii="Times New Roman" w:hAnsi="Times New Roman" w:cs="Times New Roman"/>
          <w:sz w:val="24"/>
          <w:szCs w:val="24"/>
        </w:rPr>
        <w:t>iRoomba</w:t>
      </w:r>
      <w:proofErr w:type="spellEnd"/>
      <w:r>
        <w:rPr>
          <w:rFonts w:ascii="Times New Roman" w:hAnsi="Times New Roman" w:cs="Times New Roman"/>
          <w:sz w:val="24"/>
          <w:szCs w:val="24"/>
        </w:rPr>
        <w:t xml:space="preserve">, </w:t>
      </w:r>
      <w:proofErr w:type="spellStart"/>
      <w:r w:rsidRPr="00770F5C">
        <w:rPr>
          <w:rFonts w:ascii="Times New Roman" w:hAnsi="Times New Roman" w:cs="Times New Roman"/>
          <w:sz w:val="24"/>
          <w:szCs w:val="24"/>
        </w:rPr>
        <w:t>Neato</w:t>
      </w:r>
      <w:proofErr w:type="spellEnd"/>
      <w:r w:rsidRPr="00770F5C">
        <w:rPr>
          <w:rFonts w:ascii="Times New Roman" w:hAnsi="Times New Roman" w:cs="Times New Roman"/>
          <w:sz w:val="24"/>
          <w:szCs w:val="24"/>
        </w:rPr>
        <w:t xml:space="preserve"> ve </w:t>
      </w:r>
      <w:proofErr w:type="spellStart"/>
      <w:r w:rsidRPr="00770F5C">
        <w:rPr>
          <w:rFonts w:ascii="Times New Roman" w:hAnsi="Times New Roman" w:cs="Times New Roman"/>
          <w:sz w:val="24"/>
          <w:szCs w:val="24"/>
        </w:rPr>
        <w:t>bObsweep'tir</w:t>
      </w:r>
      <w:proofErr w:type="spellEnd"/>
      <w:r w:rsidRPr="00770F5C">
        <w:rPr>
          <w:rFonts w:ascii="Times New Roman" w:hAnsi="Times New Roman" w:cs="Times New Roman"/>
          <w:sz w:val="24"/>
          <w:szCs w:val="24"/>
        </w:rPr>
        <w:t>.</w:t>
      </w:r>
      <w:r>
        <w:rPr>
          <w:rFonts w:ascii="Times New Roman" w:hAnsi="Times New Roman" w:cs="Times New Roman"/>
          <w:sz w:val="24"/>
          <w:szCs w:val="24"/>
        </w:rPr>
        <w:t xml:space="preserve"> </w:t>
      </w:r>
      <w:r w:rsidRPr="000A4BA6">
        <w:rPr>
          <w:rFonts w:ascii="Times New Roman" w:eastAsia="Times New Roman" w:hAnsi="Times New Roman" w:cs="Times New Roman"/>
          <w:sz w:val="24"/>
          <w:szCs w:val="24"/>
          <w:lang w:eastAsia="ar-SA"/>
        </w:rPr>
        <w:t xml:space="preserve">1997 yılında </w:t>
      </w:r>
      <w:proofErr w:type="spellStart"/>
      <w:r w:rsidRPr="000A4BA6">
        <w:rPr>
          <w:rFonts w:ascii="Times New Roman" w:eastAsia="Times New Roman" w:hAnsi="Times New Roman" w:cs="Times New Roman"/>
          <w:sz w:val="24"/>
          <w:szCs w:val="24"/>
          <w:lang w:eastAsia="ar-SA"/>
        </w:rPr>
        <w:t>Electrolux</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Trilobite</w:t>
      </w:r>
      <w:proofErr w:type="spellEnd"/>
      <w:r w:rsidRPr="000A4BA6">
        <w:rPr>
          <w:rFonts w:ascii="Times New Roman" w:eastAsia="Times New Roman" w:hAnsi="Times New Roman" w:cs="Times New Roman"/>
          <w:sz w:val="24"/>
          <w:szCs w:val="24"/>
          <w:lang w:eastAsia="ar-SA"/>
        </w:rPr>
        <w:t xml:space="preserve"> adlı temizlik robotu otonom hareket edebilme becerisine sahiptir. Ticari olarak ilk defa 2001 yılında piyasa sürülmüştür. Bu robot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ile nesnelere çarpmadan ilerleyebilmektedir.[4]  </w:t>
      </w:r>
    </w:p>
    <w:p w14:paraId="66CBB1EF" w14:textId="77777777" w:rsidR="00FB62C6" w:rsidRDefault="00FB62C6" w:rsidP="00FB62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239002D" w14:textId="1F8A9EA4" w:rsidR="005F0136" w:rsidRPr="00FB62C6" w:rsidRDefault="00FB62C6" w:rsidP="00FB62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4BA6" w:rsidRPr="000A4BA6">
        <w:rPr>
          <w:rFonts w:ascii="Times New Roman" w:eastAsia="Times New Roman" w:hAnsi="Times New Roman" w:cs="Times New Roman"/>
          <w:sz w:val="24"/>
          <w:szCs w:val="24"/>
          <w:lang w:eastAsia="ar-SA"/>
        </w:rPr>
        <w:t xml:space="preserve">2002 yılında </w:t>
      </w:r>
      <w:proofErr w:type="spellStart"/>
      <w:r w:rsidR="000A4BA6" w:rsidRPr="000A4BA6">
        <w:rPr>
          <w:rFonts w:ascii="Times New Roman" w:eastAsia="Times New Roman" w:hAnsi="Times New Roman" w:cs="Times New Roman"/>
          <w:sz w:val="24"/>
          <w:szCs w:val="24"/>
          <w:lang w:eastAsia="ar-SA"/>
        </w:rPr>
        <w:t>iRobot</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Roomba</w:t>
      </w:r>
      <w:proofErr w:type="spellEnd"/>
      <w:r w:rsidR="000A4BA6" w:rsidRPr="000A4BA6">
        <w:rPr>
          <w:rFonts w:ascii="Times New Roman" w:eastAsia="Times New Roman" w:hAnsi="Times New Roman" w:cs="Times New Roman"/>
          <w:sz w:val="24"/>
          <w:szCs w:val="24"/>
          <w:lang w:eastAsia="ar-SA"/>
        </w:rPr>
        <w:t xml:space="preserve"> adlı temizlik robotu piyasaya çıkmasının ardından dünyada 10 milyondan fazla satarak insanların evlerine ve işyerlerine girmiştir. Üzerinde bulunan </w:t>
      </w:r>
      <w:proofErr w:type="spellStart"/>
      <w:r w:rsidR="000A4BA6" w:rsidRPr="000A4BA6">
        <w:rPr>
          <w:rFonts w:ascii="Times New Roman" w:eastAsia="Times New Roman" w:hAnsi="Times New Roman" w:cs="Times New Roman"/>
          <w:sz w:val="24"/>
          <w:szCs w:val="24"/>
          <w:lang w:eastAsia="ar-SA"/>
        </w:rPr>
        <w:t>ultrasonik</w:t>
      </w:r>
      <w:proofErr w:type="spellEnd"/>
      <w:r w:rsidR="000A4BA6" w:rsidRPr="000A4BA6">
        <w:rPr>
          <w:rFonts w:ascii="Times New Roman" w:eastAsia="Times New Roman" w:hAnsi="Times New Roman" w:cs="Times New Roman"/>
          <w:sz w:val="24"/>
          <w:szCs w:val="24"/>
          <w:lang w:eastAsia="ar-SA"/>
        </w:rPr>
        <w:t xml:space="preserve"> ve </w:t>
      </w:r>
      <w:proofErr w:type="spellStart"/>
      <w:r w:rsidR="000A4BA6" w:rsidRPr="000A4BA6">
        <w:rPr>
          <w:rFonts w:ascii="Times New Roman" w:eastAsia="Times New Roman" w:hAnsi="Times New Roman" w:cs="Times New Roman"/>
          <w:sz w:val="24"/>
          <w:szCs w:val="24"/>
          <w:lang w:eastAsia="ar-SA"/>
        </w:rPr>
        <w:t>infrared</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sensörleri</w:t>
      </w:r>
      <w:proofErr w:type="spellEnd"/>
      <w:r w:rsidR="000A4BA6" w:rsidRPr="000A4BA6">
        <w:rPr>
          <w:rFonts w:ascii="Times New Roman" w:eastAsia="Times New Roman" w:hAnsi="Times New Roman" w:cs="Times New Roman"/>
          <w:sz w:val="24"/>
          <w:szCs w:val="24"/>
          <w:lang w:eastAsia="ar-SA"/>
        </w:rPr>
        <w:t xml:space="preserve"> yardımıyla engellere çarpmadan spiral bir biçimde ortamı temizlemeye çalışmaktadır.[5]</w:t>
      </w:r>
      <w:r w:rsidR="005F0136">
        <w:rPr>
          <w:rFonts w:ascii="Times New Roman" w:eastAsia="Times New Roman" w:hAnsi="Times New Roman" w:cs="Times New Roman"/>
          <w:sz w:val="24"/>
          <w:szCs w:val="24"/>
          <w:lang w:eastAsia="ar-SA"/>
        </w:rPr>
        <w:t xml:space="preserve"> </w:t>
      </w:r>
      <w:r w:rsidR="005F0136" w:rsidRPr="000A4BA6">
        <w:rPr>
          <w:rFonts w:ascii="Times New Roman" w:eastAsia="Times New Roman" w:hAnsi="Times New Roman" w:cs="Times New Roman"/>
          <w:sz w:val="24"/>
          <w:szCs w:val="24"/>
          <w:lang w:eastAsia="ar-SA"/>
        </w:rPr>
        <w:t xml:space="preserve">2011 yılında piyasaya </w:t>
      </w:r>
      <w:proofErr w:type="spellStart"/>
      <w:r w:rsidR="005F0136" w:rsidRPr="000A4BA6">
        <w:rPr>
          <w:rFonts w:ascii="Times New Roman" w:eastAsia="Times New Roman" w:hAnsi="Times New Roman" w:cs="Times New Roman"/>
          <w:sz w:val="24"/>
          <w:szCs w:val="24"/>
          <w:lang w:eastAsia="ar-SA"/>
        </w:rPr>
        <w:t>Neato</w:t>
      </w:r>
      <w:proofErr w:type="spellEnd"/>
      <w:r w:rsidR="005F0136" w:rsidRPr="000A4BA6">
        <w:rPr>
          <w:rFonts w:ascii="Times New Roman" w:eastAsia="Times New Roman" w:hAnsi="Times New Roman" w:cs="Times New Roman"/>
          <w:sz w:val="24"/>
          <w:szCs w:val="24"/>
          <w:lang w:eastAsia="ar-SA"/>
        </w:rPr>
        <w:t xml:space="preserve"> </w:t>
      </w:r>
      <w:proofErr w:type="spellStart"/>
      <w:r w:rsidR="005F0136" w:rsidRPr="000A4BA6">
        <w:rPr>
          <w:rFonts w:ascii="Times New Roman" w:eastAsia="Times New Roman" w:hAnsi="Times New Roman" w:cs="Times New Roman"/>
          <w:sz w:val="24"/>
          <w:szCs w:val="24"/>
          <w:lang w:eastAsia="ar-SA"/>
        </w:rPr>
        <w:t>Robotics</w:t>
      </w:r>
      <w:proofErr w:type="spellEnd"/>
      <w:r w:rsidR="005F0136" w:rsidRPr="000A4BA6">
        <w:rPr>
          <w:rFonts w:ascii="Times New Roman" w:eastAsia="Times New Roman" w:hAnsi="Times New Roman" w:cs="Times New Roman"/>
          <w:sz w:val="24"/>
          <w:szCs w:val="24"/>
          <w:lang w:eastAsia="ar-SA"/>
        </w:rPr>
        <w:t xml:space="preserve"> firması tarafından sürülen </w:t>
      </w:r>
      <w:proofErr w:type="spellStart"/>
      <w:r w:rsidR="005F0136" w:rsidRPr="000A4BA6">
        <w:rPr>
          <w:rFonts w:ascii="Times New Roman" w:eastAsia="Times New Roman" w:hAnsi="Times New Roman" w:cs="Times New Roman"/>
          <w:sz w:val="24"/>
          <w:szCs w:val="24"/>
          <w:lang w:eastAsia="ar-SA"/>
        </w:rPr>
        <w:t>Neato</w:t>
      </w:r>
      <w:proofErr w:type="spellEnd"/>
      <w:r w:rsidR="005F0136" w:rsidRPr="000A4BA6">
        <w:rPr>
          <w:rFonts w:ascii="Times New Roman" w:eastAsia="Times New Roman" w:hAnsi="Times New Roman" w:cs="Times New Roman"/>
          <w:sz w:val="24"/>
          <w:szCs w:val="24"/>
          <w:lang w:eastAsia="ar-SA"/>
        </w:rPr>
        <w:t xml:space="preserve"> XV serisi temizlik robotu, geniş temizlik fırçası ve lazer haritalama özelliği sayesinde tüm mekânı eksiksiz olarak temizleyebilme özelliğine sahipti</w:t>
      </w:r>
      <w:r w:rsidR="005F0136">
        <w:rPr>
          <w:rFonts w:ascii="Times New Roman" w:eastAsia="Times New Roman" w:hAnsi="Times New Roman" w:cs="Times New Roman"/>
          <w:sz w:val="24"/>
          <w:szCs w:val="24"/>
          <w:lang w:eastAsia="ar-SA"/>
        </w:rPr>
        <w:t>r.</w:t>
      </w:r>
    </w:p>
    <w:p w14:paraId="459E76DD" w14:textId="4FC8959A" w:rsidR="000A4BA6" w:rsidRDefault="000A4BA6" w:rsidP="00FF2B53">
      <w:pPr>
        <w:suppressAutoHyphens/>
        <w:spacing w:after="0" w:line="360" w:lineRule="auto"/>
        <w:jc w:val="both"/>
        <w:rPr>
          <w:rFonts w:ascii="Times New Roman" w:eastAsia="Times New Roman" w:hAnsi="Times New Roman" w:cs="Times New Roman"/>
          <w:sz w:val="24"/>
          <w:szCs w:val="24"/>
          <w:lang w:eastAsia="ar-SA"/>
        </w:rPr>
      </w:pPr>
    </w:p>
    <w:p w14:paraId="0E2BD382" w14:textId="66EDF13A" w:rsidR="001B2ED0" w:rsidRDefault="001B2ED0" w:rsidP="001B2ED0">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4C9D0DC2" wp14:editId="10172DF0">
            <wp:extent cx="2371725" cy="2185060"/>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0508" cy="2193152"/>
                    </a:xfrm>
                    <a:prstGeom prst="rect">
                      <a:avLst/>
                    </a:prstGeom>
                  </pic:spPr>
                </pic:pic>
              </a:graphicData>
            </a:graphic>
          </wp:inline>
        </w:drawing>
      </w:r>
    </w:p>
    <w:p w14:paraId="38EEE4A0" w14:textId="77777777" w:rsidR="005A5C82" w:rsidRDefault="005A5C82" w:rsidP="001B2ED0">
      <w:pPr>
        <w:suppressAutoHyphens/>
        <w:spacing w:after="0" w:line="360" w:lineRule="auto"/>
        <w:jc w:val="center"/>
        <w:rPr>
          <w:rFonts w:ascii="Times New Roman" w:eastAsia="Times New Roman" w:hAnsi="Times New Roman" w:cs="Times New Roman"/>
          <w:sz w:val="24"/>
          <w:szCs w:val="24"/>
          <w:lang w:eastAsia="ar-SA"/>
        </w:rPr>
      </w:pPr>
    </w:p>
    <w:p w14:paraId="514C1FA0" w14:textId="28A0B93B" w:rsidR="001B2ED0" w:rsidRDefault="001B2ED0" w:rsidP="001B2ED0">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w:t>
      </w:r>
      <w:r w:rsidR="002E73C8">
        <w:rPr>
          <w:rFonts w:ascii="Times New Roman" w:eastAsia="Times New Roman" w:hAnsi="Times New Roman" w:cs="Times New Roman"/>
          <w:sz w:val="24"/>
          <w:szCs w:val="24"/>
          <w:lang w:eastAsia="ar-SA"/>
        </w:rPr>
        <w:t xml:space="preserve">1.3 </w:t>
      </w:r>
      <w:proofErr w:type="spellStart"/>
      <w:r w:rsidR="002E73C8">
        <w:rPr>
          <w:rFonts w:ascii="Times New Roman" w:eastAsia="Times New Roman" w:hAnsi="Times New Roman" w:cs="Times New Roman"/>
          <w:sz w:val="24"/>
          <w:szCs w:val="24"/>
          <w:lang w:eastAsia="ar-SA"/>
        </w:rPr>
        <w:t>iRobot</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Roomba</w:t>
      </w:r>
      <w:proofErr w:type="spellEnd"/>
    </w:p>
    <w:p w14:paraId="09C337CA" w14:textId="213FFD4D" w:rsidR="00CE1538" w:rsidRDefault="00CE1538" w:rsidP="00FF2B53">
      <w:pPr>
        <w:suppressAutoHyphens/>
        <w:spacing w:after="0" w:line="360" w:lineRule="auto"/>
        <w:jc w:val="both"/>
        <w:rPr>
          <w:rFonts w:ascii="Times New Roman" w:eastAsia="Times New Roman" w:hAnsi="Times New Roman" w:cs="Times New Roman"/>
          <w:sz w:val="24"/>
          <w:szCs w:val="24"/>
          <w:lang w:eastAsia="ar-SA"/>
        </w:rPr>
      </w:pPr>
    </w:p>
    <w:p w14:paraId="41510961" w14:textId="7A346341" w:rsidR="00A41E68" w:rsidRPr="00FB62C6" w:rsidDel="005B6B3E" w:rsidRDefault="00CE1538" w:rsidP="005B6B3E">
      <w:pPr>
        <w:suppressAutoHyphens/>
        <w:spacing w:after="0" w:line="360" w:lineRule="auto"/>
        <w:jc w:val="both"/>
        <w:rPr>
          <w:del w:id="3" w:author="osman yılmaz" w:date="2022-03-29T23:55:00Z"/>
          <w:rFonts w:ascii="Times New Roman" w:eastAsia="Times New Roman" w:hAnsi="Times New Roman" w:cs="Times New Roman"/>
          <w:sz w:val="24"/>
          <w:szCs w:val="24"/>
          <w:lang w:eastAsia="ar-SA"/>
        </w:rPr>
      </w:pPr>
      <w:r w:rsidRPr="00FB62C6">
        <w:rPr>
          <w:rFonts w:ascii="Times New Roman" w:eastAsia="Times New Roman" w:hAnsi="Times New Roman" w:cs="Times New Roman"/>
          <w:sz w:val="24"/>
          <w:szCs w:val="24"/>
          <w:lang w:eastAsia="ar-SA"/>
        </w:rPr>
        <w:t xml:space="preserve">    </w:t>
      </w:r>
      <w:r w:rsidR="001B2ED0" w:rsidRPr="00FB62C6">
        <w:rPr>
          <w:rFonts w:ascii="Times New Roman" w:eastAsia="Times New Roman" w:hAnsi="Times New Roman" w:cs="Times New Roman"/>
          <w:sz w:val="24"/>
          <w:szCs w:val="24"/>
          <w:lang w:eastAsia="ar-SA"/>
        </w:rPr>
        <w:t xml:space="preserve"> </w:t>
      </w:r>
      <w:r w:rsidRPr="00FB62C6">
        <w:rPr>
          <w:rFonts w:ascii="Times New Roman" w:eastAsia="Times New Roman" w:hAnsi="Times New Roman" w:cs="Times New Roman"/>
          <w:sz w:val="24"/>
          <w:szCs w:val="24"/>
          <w:lang w:eastAsia="ar-SA"/>
        </w:rPr>
        <w:t xml:space="preserve">Günümüzde ise birçok marka tarafından otonom temizlik robotları </w:t>
      </w:r>
      <w:r w:rsidR="001B2ED0" w:rsidRPr="00FB62C6">
        <w:rPr>
          <w:rFonts w:ascii="Times New Roman" w:eastAsia="Times New Roman" w:hAnsi="Times New Roman" w:cs="Times New Roman"/>
          <w:sz w:val="24"/>
          <w:szCs w:val="24"/>
          <w:lang w:eastAsia="ar-SA"/>
        </w:rPr>
        <w:t>üretilmeye devam etmektedir</w:t>
      </w:r>
      <w:r w:rsidR="002B6BBE" w:rsidRPr="00FB62C6">
        <w:rPr>
          <w:rFonts w:ascii="Times New Roman" w:eastAsia="Times New Roman" w:hAnsi="Times New Roman" w:cs="Times New Roman"/>
          <w:sz w:val="24"/>
          <w:szCs w:val="24"/>
          <w:lang w:eastAsia="ar-SA"/>
        </w:rPr>
        <w:t>.</w:t>
      </w:r>
      <w:r w:rsidR="00FB62C6" w:rsidRPr="00FB62C6">
        <w:rPr>
          <w:rFonts w:ascii="Times New Roman" w:eastAsia="Times New Roman" w:hAnsi="Times New Roman" w:cs="Times New Roman"/>
          <w:sz w:val="24"/>
          <w:szCs w:val="24"/>
          <w:lang w:eastAsia="ar-SA"/>
        </w:rPr>
        <w:t xml:space="preserve"> </w:t>
      </w:r>
      <w:proofErr w:type="spellStart"/>
      <w:r w:rsidR="000C4656" w:rsidRPr="00FB62C6">
        <w:rPr>
          <w:rFonts w:ascii="Times New Roman" w:eastAsia="Times New Roman" w:hAnsi="Times New Roman" w:cs="Times New Roman"/>
          <w:sz w:val="24"/>
          <w:szCs w:val="24"/>
          <w:lang w:eastAsia="ar-SA"/>
        </w:rPr>
        <w:t>RoboVac</w:t>
      </w:r>
      <w:proofErr w:type="spellEnd"/>
      <w:r w:rsidR="000C4656" w:rsidRPr="00FB62C6">
        <w:rPr>
          <w:rFonts w:ascii="Times New Roman" w:eastAsia="Times New Roman" w:hAnsi="Times New Roman" w:cs="Times New Roman"/>
          <w:sz w:val="24"/>
          <w:szCs w:val="24"/>
          <w:lang w:eastAsia="ar-SA"/>
        </w:rPr>
        <w:t xml:space="preserve">, </w:t>
      </w:r>
      <w:proofErr w:type="spellStart"/>
      <w:r w:rsidR="000C4656" w:rsidRPr="00FB62C6">
        <w:rPr>
          <w:rFonts w:ascii="Times New Roman" w:eastAsia="Times New Roman" w:hAnsi="Times New Roman" w:cs="Times New Roman"/>
          <w:sz w:val="24"/>
          <w:szCs w:val="24"/>
          <w:lang w:eastAsia="ar-SA"/>
        </w:rPr>
        <w:t>Roomba</w:t>
      </w:r>
      <w:proofErr w:type="spellEnd"/>
      <w:r w:rsidR="000C4656" w:rsidRPr="00FB62C6">
        <w:rPr>
          <w:rFonts w:ascii="Times New Roman" w:eastAsia="Times New Roman" w:hAnsi="Times New Roman" w:cs="Times New Roman"/>
          <w:sz w:val="24"/>
          <w:szCs w:val="24"/>
          <w:lang w:eastAsia="ar-SA"/>
        </w:rPr>
        <w:t xml:space="preserve"> </w:t>
      </w:r>
      <w:proofErr w:type="spellStart"/>
      <w:r w:rsidR="000C4656" w:rsidRPr="00FB62C6">
        <w:rPr>
          <w:rFonts w:ascii="Times New Roman" w:eastAsia="Times New Roman" w:hAnsi="Times New Roman" w:cs="Times New Roman"/>
          <w:sz w:val="24"/>
          <w:szCs w:val="24"/>
          <w:lang w:eastAsia="ar-SA"/>
        </w:rPr>
        <w:t>iRobot</w:t>
      </w:r>
      <w:proofErr w:type="spellEnd"/>
      <w:r w:rsidR="000C4656" w:rsidRPr="00FB62C6">
        <w:rPr>
          <w:rFonts w:ascii="Times New Roman" w:eastAsia="Times New Roman" w:hAnsi="Times New Roman" w:cs="Times New Roman"/>
          <w:sz w:val="24"/>
          <w:szCs w:val="24"/>
          <w:lang w:eastAsia="ar-SA"/>
        </w:rPr>
        <w:t>,</w:t>
      </w:r>
      <w:r w:rsidR="00FB62C6" w:rsidRPr="00FB62C6">
        <w:rPr>
          <w:rFonts w:ascii="Times New Roman" w:eastAsia="Times New Roman" w:hAnsi="Times New Roman" w:cs="Times New Roman"/>
          <w:sz w:val="24"/>
          <w:szCs w:val="24"/>
          <w:lang w:eastAsia="ar-SA"/>
        </w:rPr>
        <w:t xml:space="preserve"> </w:t>
      </w:r>
      <w:proofErr w:type="spellStart"/>
      <w:r w:rsidR="000C4656" w:rsidRPr="00FB62C6">
        <w:rPr>
          <w:rFonts w:ascii="Times New Roman" w:eastAsia="Times New Roman" w:hAnsi="Times New Roman" w:cs="Times New Roman"/>
          <w:sz w:val="24"/>
          <w:szCs w:val="24"/>
          <w:lang w:eastAsia="ar-SA"/>
        </w:rPr>
        <w:t>Samsung</w:t>
      </w:r>
      <w:proofErr w:type="spellEnd"/>
      <w:r w:rsidR="00FB62C6" w:rsidRPr="00FB62C6">
        <w:rPr>
          <w:rFonts w:ascii="Times New Roman" w:eastAsia="Times New Roman" w:hAnsi="Times New Roman" w:cs="Times New Roman"/>
          <w:sz w:val="24"/>
          <w:szCs w:val="24"/>
          <w:lang w:eastAsia="ar-SA"/>
        </w:rPr>
        <w:t xml:space="preserve">, </w:t>
      </w:r>
      <w:proofErr w:type="spellStart"/>
      <w:r w:rsidR="00FB62C6" w:rsidRPr="00FB62C6">
        <w:rPr>
          <w:rFonts w:ascii="Times New Roman" w:eastAsia="Times New Roman" w:hAnsi="Times New Roman" w:cs="Times New Roman"/>
          <w:sz w:val="24"/>
          <w:szCs w:val="24"/>
          <w:lang w:eastAsia="ar-SA"/>
        </w:rPr>
        <w:t>Evovacs</w:t>
      </w:r>
      <w:proofErr w:type="spellEnd"/>
      <w:r w:rsidR="00FB62C6" w:rsidRPr="00FB62C6">
        <w:rPr>
          <w:rFonts w:ascii="Times New Roman" w:eastAsia="Times New Roman" w:hAnsi="Times New Roman" w:cs="Times New Roman"/>
          <w:sz w:val="24"/>
          <w:szCs w:val="24"/>
          <w:lang w:eastAsia="ar-SA"/>
        </w:rPr>
        <w:t xml:space="preserve"> </w:t>
      </w:r>
      <w:proofErr w:type="spellStart"/>
      <w:r w:rsidR="00FB62C6" w:rsidRPr="00FB62C6">
        <w:rPr>
          <w:rFonts w:ascii="Times New Roman" w:eastAsia="Times New Roman" w:hAnsi="Times New Roman" w:cs="Times New Roman"/>
          <w:sz w:val="24"/>
          <w:szCs w:val="24"/>
          <w:lang w:eastAsia="ar-SA"/>
        </w:rPr>
        <w:t>Ozmo</w:t>
      </w:r>
      <w:proofErr w:type="spellEnd"/>
      <w:r w:rsidR="00FB62C6" w:rsidRPr="00FB62C6">
        <w:rPr>
          <w:rFonts w:ascii="Times New Roman" w:eastAsia="Times New Roman" w:hAnsi="Times New Roman" w:cs="Times New Roman"/>
          <w:sz w:val="24"/>
          <w:szCs w:val="24"/>
          <w:lang w:eastAsia="ar-SA"/>
        </w:rPr>
        <w:t xml:space="preserve"> gibi ürünler bunların </w:t>
      </w:r>
      <w:proofErr w:type="spellStart"/>
      <w:proofErr w:type="gramStart"/>
      <w:r w:rsidR="00FB62C6" w:rsidRPr="00FB62C6">
        <w:rPr>
          <w:rFonts w:ascii="Times New Roman" w:eastAsia="Times New Roman" w:hAnsi="Times New Roman" w:cs="Times New Roman"/>
          <w:sz w:val="24"/>
          <w:szCs w:val="24"/>
          <w:lang w:eastAsia="ar-SA"/>
        </w:rPr>
        <w:t>örnekleridir.</w:t>
      </w:r>
      <w:r w:rsidR="001B2ED0" w:rsidRPr="00FB62C6">
        <w:rPr>
          <w:rFonts w:ascii="Times New Roman" w:eastAsia="Times New Roman" w:hAnsi="Times New Roman" w:cs="Times New Roman"/>
          <w:sz w:val="24"/>
          <w:szCs w:val="24"/>
          <w:lang w:eastAsia="ar-SA"/>
        </w:rPr>
        <w:t>Teknolojinin</w:t>
      </w:r>
      <w:proofErr w:type="spellEnd"/>
      <w:proofErr w:type="gramEnd"/>
      <w:r w:rsidR="00FB62C6">
        <w:rPr>
          <w:rFonts w:ascii="Times New Roman" w:eastAsia="Times New Roman" w:hAnsi="Times New Roman" w:cs="Times New Roman"/>
          <w:sz w:val="24"/>
          <w:szCs w:val="24"/>
          <w:lang w:eastAsia="ar-SA"/>
        </w:rPr>
        <w:t xml:space="preserve"> </w:t>
      </w:r>
      <w:r w:rsidR="001B2ED0" w:rsidRPr="00FB62C6">
        <w:rPr>
          <w:rFonts w:ascii="Times New Roman" w:eastAsia="Times New Roman" w:hAnsi="Times New Roman" w:cs="Times New Roman"/>
          <w:sz w:val="24"/>
          <w:szCs w:val="24"/>
          <w:lang w:eastAsia="ar-SA"/>
        </w:rPr>
        <w:t xml:space="preserve">gelişmesiyle birlikte insanlar </w:t>
      </w:r>
      <w:r w:rsidR="00C813BA" w:rsidRPr="00FB62C6">
        <w:rPr>
          <w:rFonts w:ascii="Times New Roman" w:eastAsia="Times New Roman" w:hAnsi="Times New Roman" w:cs="Times New Roman"/>
          <w:sz w:val="24"/>
          <w:szCs w:val="24"/>
          <w:lang w:eastAsia="ar-SA"/>
        </w:rPr>
        <w:t xml:space="preserve">bu temizlik robotlarıyla birlikte </w:t>
      </w:r>
      <w:r w:rsidR="001B2ED0" w:rsidRPr="00FB62C6">
        <w:rPr>
          <w:rFonts w:ascii="Times New Roman" w:eastAsia="Times New Roman" w:hAnsi="Times New Roman" w:cs="Times New Roman"/>
          <w:sz w:val="24"/>
          <w:szCs w:val="24"/>
          <w:lang w:eastAsia="ar-SA"/>
        </w:rPr>
        <w:t xml:space="preserve">zamandan ve </w:t>
      </w:r>
      <w:r w:rsidR="00C813BA" w:rsidRPr="00FB62C6">
        <w:rPr>
          <w:rFonts w:ascii="Times New Roman" w:eastAsia="Times New Roman" w:hAnsi="Times New Roman" w:cs="Times New Roman"/>
          <w:sz w:val="24"/>
          <w:szCs w:val="24"/>
          <w:lang w:eastAsia="ar-SA"/>
        </w:rPr>
        <w:t>sarf ettikleri</w:t>
      </w:r>
      <w:r w:rsidR="001B2ED0" w:rsidRPr="00FB62C6">
        <w:rPr>
          <w:rFonts w:ascii="Times New Roman" w:eastAsia="Times New Roman" w:hAnsi="Times New Roman" w:cs="Times New Roman"/>
          <w:sz w:val="24"/>
          <w:szCs w:val="24"/>
          <w:lang w:eastAsia="ar-SA"/>
        </w:rPr>
        <w:t xml:space="preserve"> efordan tasarruf </w:t>
      </w:r>
      <w:r w:rsidR="00C813BA" w:rsidRPr="00FB62C6">
        <w:rPr>
          <w:rFonts w:ascii="Times New Roman" w:eastAsia="Times New Roman" w:hAnsi="Times New Roman" w:cs="Times New Roman"/>
          <w:sz w:val="24"/>
          <w:szCs w:val="24"/>
          <w:lang w:eastAsia="ar-SA"/>
        </w:rPr>
        <w:t>sağlamaktadırlar ve bu nedenle t</w:t>
      </w:r>
      <w:r w:rsidRPr="00FB62C6">
        <w:rPr>
          <w:rFonts w:ascii="Times New Roman" w:eastAsia="Times New Roman" w:hAnsi="Times New Roman" w:cs="Times New Roman"/>
          <w:sz w:val="24"/>
          <w:szCs w:val="24"/>
          <w:lang w:eastAsia="ar-SA"/>
        </w:rPr>
        <w:t>emizlik robotlarının piyasası büyük bir ölçüde genişlemektedir. Zaman geçtikçe üretilen temizlik robotları daha işlevsel bir hal almaktadır.</w:t>
      </w:r>
      <w:r w:rsidR="00B9611F" w:rsidRPr="00FB62C6">
        <w:rPr>
          <w:rFonts w:ascii="Times New Roman" w:eastAsia="Times New Roman" w:hAnsi="Times New Roman" w:cs="Times New Roman"/>
          <w:sz w:val="24"/>
          <w:szCs w:val="24"/>
          <w:lang w:eastAsia="ar-SA"/>
        </w:rPr>
        <w:t xml:space="preserve"> Piyasada bulunan temizlik robotları, </w:t>
      </w:r>
      <w:r w:rsidR="007B4052" w:rsidRPr="00FB62C6">
        <w:rPr>
          <w:rFonts w:ascii="Times New Roman" w:eastAsia="Times New Roman" w:hAnsi="Times New Roman" w:cs="Times New Roman"/>
          <w:sz w:val="24"/>
          <w:szCs w:val="24"/>
          <w:lang w:eastAsia="ar-SA"/>
        </w:rPr>
        <w:t>ev içi ve yer zeminin temizlemek amacıyla üretilmektedir.</w:t>
      </w:r>
    </w:p>
    <w:p w14:paraId="06E88105" w14:textId="315F6DA3" w:rsidR="005163DA" w:rsidRDefault="005163DA" w:rsidP="00FF2B53">
      <w:pPr>
        <w:suppressAutoHyphens/>
        <w:spacing w:after="0" w:line="360" w:lineRule="auto"/>
        <w:jc w:val="both"/>
        <w:rPr>
          <w:rFonts w:ascii="Times New Roman" w:eastAsia="Times New Roman" w:hAnsi="Times New Roman" w:cs="Times New Roman"/>
          <w:sz w:val="24"/>
          <w:szCs w:val="24"/>
          <w:lang w:eastAsia="ar-SA"/>
        </w:rPr>
      </w:pPr>
      <w:del w:id="4" w:author="osman yılmaz" w:date="2022-03-29T23:55:00Z">
        <w:r w:rsidDel="005B6B3E">
          <w:rPr>
            <w:rFonts w:ascii="Times New Roman" w:eastAsia="Times New Roman" w:hAnsi="Times New Roman" w:cs="Times New Roman"/>
            <w:sz w:val="24"/>
            <w:szCs w:val="24"/>
            <w:lang w:eastAsia="ar-SA"/>
          </w:rPr>
          <w:delText xml:space="preserve">   </w:delText>
        </w:r>
      </w:del>
    </w:p>
    <w:p w14:paraId="2F7767FA" w14:textId="12DCA27D" w:rsidR="005163DA" w:rsidRPr="000C4656" w:rsidRDefault="005163DA" w:rsidP="000C4656"/>
    <w:p w14:paraId="35523F85" w14:textId="5FEDE3BF" w:rsidR="005163DA" w:rsidRDefault="009571E3" w:rsidP="00FB62C6">
      <w:pPr>
        <w:spacing w:line="360" w:lineRule="auto"/>
        <w:rPr>
          <w:ins w:id="5" w:author="osman yılmaz" w:date="2022-03-29T23:55:00Z"/>
          <w:rFonts w:ascii="Times New Roman" w:hAnsi="Times New Roman" w:cs="Times New Roman"/>
          <w:sz w:val="24"/>
          <w:szCs w:val="24"/>
        </w:rPr>
      </w:pPr>
      <w:commentRangeStart w:id="6"/>
      <w:r w:rsidRPr="000C4656">
        <w:rPr>
          <w:rFonts w:ascii="Times New Roman" w:hAnsi="Times New Roman" w:cs="Times New Roman"/>
          <w:sz w:val="24"/>
          <w:szCs w:val="24"/>
        </w:rPr>
        <w:lastRenderedPageBreak/>
        <w:t xml:space="preserve">     </w:t>
      </w:r>
      <w:commentRangeEnd w:id="6"/>
      <w:r w:rsidR="005B6B3E">
        <w:rPr>
          <w:rStyle w:val="AklamaBavurusu"/>
        </w:rPr>
        <w:commentReference w:id="6"/>
      </w:r>
      <w:r w:rsidR="005163DA" w:rsidRPr="000C4656">
        <w:rPr>
          <w:rFonts w:ascii="Times New Roman" w:hAnsi="Times New Roman" w:cs="Times New Roman"/>
          <w:sz w:val="24"/>
          <w:szCs w:val="24"/>
        </w:rPr>
        <w:t>Bu konuda yapılmış olan akademik çalışmalar da bulunmaktadır</w:t>
      </w:r>
      <w:r w:rsidR="00C01096" w:rsidRPr="000C4656">
        <w:rPr>
          <w:rFonts w:ascii="Times New Roman" w:hAnsi="Times New Roman" w:cs="Times New Roman"/>
          <w:sz w:val="24"/>
          <w:szCs w:val="24"/>
        </w:rPr>
        <w:t xml:space="preserve">. </w:t>
      </w:r>
      <w:proofErr w:type="spellStart"/>
      <w:r w:rsidR="00C01096" w:rsidRPr="000C4656">
        <w:rPr>
          <w:rFonts w:ascii="Times New Roman" w:hAnsi="Times New Roman" w:cs="Times New Roman"/>
          <w:sz w:val="24"/>
          <w:szCs w:val="24"/>
        </w:rPr>
        <w:t>Vatsal</w:t>
      </w:r>
      <w:proofErr w:type="spellEnd"/>
      <w:r w:rsidR="00C01096" w:rsidRPr="000C4656">
        <w:rPr>
          <w:rFonts w:ascii="Times New Roman" w:hAnsi="Times New Roman" w:cs="Times New Roman"/>
          <w:sz w:val="24"/>
          <w:szCs w:val="24"/>
        </w:rPr>
        <w:t xml:space="preserve"> </w:t>
      </w:r>
      <w:proofErr w:type="spellStart"/>
      <w:r w:rsidR="00C01096" w:rsidRPr="000C4656">
        <w:rPr>
          <w:rFonts w:ascii="Times New Roman" w:hAnsi="Times New Roman" w:cs="Times New Roman"/>
          <w:sz w:val="24"/>
          <w:szCs w:val="24"/>
        </w:rPr>
        <w:t>Shah</w:t>
      </w:r>
      <w:proofErr w:type="spellEnd"/>
      <w:r w:rsidR="00C01096" w:rsidRPr="000C4656">
        <w:rPr>
          <w:rFonts w:ascii="Times New Roman" w:hAnsi="Times New Roman" w:cs="Times New Roman"/>
          <w:sz w:val="24"/>
          <w:szCs w:val="24"/>
        </w:rPr>
        <w:t xml:space="preserve"> (201</w:t>
      </w:r>
      <w:r w:rsidR="005E3542" w:rsidRPr="000C4656">
        <w:rPr>
          <w:rFonts w:ascii="Times New Roman" w:hAnsi="Times New Roman" w:cs="Times New Roman"/>
          <w:sz w:val="24"/>
          <w:szCs w:val="24"/>
        </w:rPr>
        <w:t>5</w:t>
      </w:r>
      <w:r w:rsidR="00C01096" w:rsidRPr="000C4656">
        <w:rPr>
          <w:rFonts w:ascii="Times New Roman" w:hAnsi="Times New Roman" w:cs="Times New Roman"/>
          <w:sz w:val="24"/>
          <w:szCs w:val="24"/>
        </w:rPr>
        <w:t xml:space="preserve">) bir mobil uygulama üzerinden ya da otonom olarak zemin temizleyen robot çalışması </w:t>
      </w:r>
      <w:r w:rsidR="002B6BBE" w:rsidRPr="000C4656">
        <w:rPr>
          <w:rFonts w:ascii="Times New Roman" w:hAnsi="Times New Roman" w:cs="Times New Roman"/>
          <w:sz w:val="24"/>
          <w:szCs w:val="24"/>
        </w:rPr>
        <w:t>yapmıştır.</w:t>
      </w:r>
      <w:r w:rsidR="00FB62C6" w:rsidRPr="00FB62C6">
        <w:rPr>
          <w:rFonts w:ascii="Times New Roman" w:hAnsi="Times New Roman" w:cs="Times New Roman"/>
          <w:sz w:val="24"/>
          <w:szCs w:val="24"/>
        </w:rPr>
        <w:t xml:space="preserve"> </w:t>
      </w:r>
      <w:r w:rsidR="00FB62C6" w:rsidRPr="000C4656">
        <w:rPr>
          <w:rFonts w:ascii="Times New Roman" w:hAnsi="Times New Roman" w:cs="Times New Roman"/>
          <w:sz w:val="24"/>
          <w:szCs w:val="24"/>
        </w:rPr>
        <w:t xml:space="preserve">Yapılan bir başka çalışma ise 2020 yılında </w:t>
      </w:r>
      <w:proofErr w:type="spellStart"/>
      <w:r w:rsidR="00FB62C6" w:rsidRPr="000C4656">
        <w:rPr>
          <w:rFonts w:ascii="Times New Roman" w:hAnsi="Times New Roman" w:cs="Times New Roman"/>
          <w:sz w:val="24"/>
          <w:szCs w:val="24"/>
        </w:rPr>
        <w:t>Anshu</w:t>
      </w:r>
      <w:proofErr w:type="spellEnd"/>
      <w:r w:rsidR="00FB62C6" w:rsidRPr="000C4656">
        <w:rPr>
          <w:rFonts w:ascii="Times New Roman" w:hAnsi="Times New Roman" w:cs="Times New Roman"/>
          <w:sz w:val="24"/>
          <w:szCs w:val="24"/>
        </w:rPr>
        <w:t xml:space="preserve"> </w:t>
      </w:r>
      <w:proofErr w:type="spellStart"/>
      <w:r w:rsidR="00FB62C6" w:rsidRPr="000C4656">
        <w:rPr>
          <w:rFonts w:ascii="Times New Roman" w:hAnsi="Times New Roman" w:cs="Times New Roman"/>
          <w:sz w:val="24"/>
          <w:szCs w:val="24"/>
        </w:rPr>
        <w:t>Murdan</w:t>
      </w:r>
      <w:proofErr w:type="spellEnd"/>
      <w:r w:rsidR="00FB62C6" w:rsidRPr="000C4656">
        <w:rPr>
          <w:rFonts w:ascii="Times New Roman" w:hAnsi="Times New Roman" w:cs="Times New Roman"/>
          <w:sz w:val="24"/>
          <w:szCs w:val="24"/>
        </w:rPr>
        <w:t xml:space="preserve"> ve </w:t>
      </w:r>
      <w:proofErr w:type="spellStart"/>
      <w:r w:rsidR="00FB62C6" w:rsidRPr="000C4656">
        <w:rPr>
          <w:rFonts w:ascii="Times New Roman" w:hAnsi="Times New Roman" w:cs="Times New Roman"/>
          <w:sz w:val="24"/>
          <w:szCs w:val="24"/>
        </w:rPr>
        <w:t>Pawan</w:t>
      </w:r>
      <w:proofErr w:type="spellEnd"/>
      <w:r w:rsidR="00FB62C6" w:rsidRPr="000C4656">
        <w:rPr>
          <w:rFonts w:ascii="Times New Roman" w:hAnsi="Times New Roman" w:cs="Times New Roman"/>
          <w:sz w:val="24"/>
          <w:szCs w:val="24"/>
        </w:rPr>
        <w:t xml:space="preserve"> Kumar </w:t>
      </w:r>
      <w:proofErr w:type="spellStart"/>
      <w:r w:rsidR="00FB62C6" w:rsidRPr="000C4656">
        <w:rPr>
          <w:rFonts w:ascii="Times New Roman" w:hAnsi="Times New Roman" w:cs="Times New Roman"/>
          <w:sz w:val="24"/>
          <w:szCs w:val="24"/>
        </w:rPr>
        <w:t>Ramkissoon</w:t>
      </w:r>
      <w:proofErr w:type="spellEnd"/>
      <w:r w:rsidR="00FB62C6" w:rsidRPr="000C4656">
        <w:rPr>
          <w:rFonts w:ascii="Times New Roman" w:hAnsi="Times New Roman" w:cs="Times New Roman"/>
          <w:sz w:val="24"/>
          <w:szCs w:val="24"/>
        </w:rPr>
        <w:t xml:space="preserve"> tarafından </w:t>
      </w:r>
      <w:proofErr w:type="spellStart"/>
      <w:r w:rsidR="00FB62C6" w:rsidRPr="000C4656">
        <w:rPr>
          <w:rFonts w:ascii="Times New Roman" w:hAnsi="Times New Roman" w:cs="Times New Roman"/>
          <w:sz w:val="24"/>
          <w:szCs w:val="24"/>
        </w:rPr>
        <w:t>Android</w:t>
      </w:r>
      <w:proofErr w:type="spellEnd"/>
      <w:r w:rsidR="00FB62C6" w:rsidRPr="000C4656">
        <w:rPr>
          <w:rFonts w:ascii="Times New Roman" w:hAnsi="Times New Roman" w:cs="Times New Roman"/>
          <w:sz w:val="24"/>
          <w:szCs w:val="24"/>
        </w:rPr>
        <w:t xml:space="preserve"> telefon kontrollü akıllı bir zemin temizleyen robot geliştirmiştir. []</w:t>
      </w:r>
      <w:r w:rsidR="00C01096" w:rsidRPr="000C4656">
        <w:rPr>
          <w:rFonts w:ascii="Times New Roman" w:hAnsi="Times New Roman" w:cs="Times New Roman"/>
          <w:sz w:val="24"/>
          <w:szCs w:val="24"/>
        </w:rPr>
        <w:t xml:space="preserve"> Öte yandan </w:t>
      </w:r>
      <w:proofErr w:type="spellStart"/>
      <w:r w:rsidR="00E61C8C" w:rsidRPr="000C4656">
        <w:rPr>
          <w:rFonts w:ascii="Times New Roman" w:hAnsi="Times New Roman" w:cs="Times New Roman"/>
          <w:sz w:val="24"/>
          <w:szCs w:val="24"/>
        </w:rPr>
        <w:t>Mohd</w:t>
      </w:r>
      <w:proofErr w:type="spellEnd"/>
      <w:r w:rsidR="00E61C8C" w:rsidRPr="000C4656">
        <w:rPr>
          <w:rFonts w:ascii="Times New Roman" w:hAnsi="Times New Roman" w:cs="Times New Roman"/>
          <w:sz w:val="24"/>
          <w:szCs w:val="24"/>
        </w:rPr>
        <w:t xml:space="preserve">. </w:t>
      </w:r>
      <w:proofErr w:type="spellStart"/>
      <w:r w:rsidR="00E61C8C" w:rsidRPr="000C4656">
        <w:rPr>
          <w:rFonts w:ascii="Times New Roman" w:hAnsi="Times New Roman" w:cs="Times New Roman"/>
          <w:sz w:val="24"/>
          <w:szCs w:val="24"/>
        </w:rPr>
        <w:t>Shahbaz</w:t>
      </w:r>
      <w:proofErr w:type="spellEnd"/>
      <w:r w:rsidR="00E61C8C" w:rsidRPr="000C4656">
        <w:rPr>
          <w:rFonts w:ascii="Times New Roman" w:hAnsi="Times New Roman" w:cs="Times New Roman"/>
          <w:sz w:val="24"/>
          <w:szCs w:val="24"/>
        </w:rPr>
        <w:t xml:space="preserve"> </w:t>
      </w:r>
      <w:proofErr w:type="spellStart"/>
      <w:r w:rsidR="00E61C8C" w:rsidRPr="000C4656">
        <w:rPr>
          <w:rFonts w:ascii="Times New Roman" w:hAnsi="Times New Roman" w:cs="Times New Roman"/>
          <w:sz w:val="24"/>
          <w:szCs w:val="24"/>
        </w:rPr>
        <w:t>Khan</w:t>
      </w:r>
      <w:proofErr w:type="spellEnd"/>
      <w:r w:rsidR="00E61C8C" w:rsidRPr="000C4656">
        <w:rPr>
          <w:rFonts w:ascii="Times New Roman" w:hAnsi="Times New Roman" w:cs="Times New Roman"/>
          <w:sz w:val="24"/>
          <w:szCs w:val="24"/>
        </w:rPr>
        <w:t xml:space="preserve"> ve </w:t>
      </w:r>
      <w:r w:rsidR="00C01096" w:rsidRPr="000C4656">
        <w:rPr>
          <w:rFonts w:ascii="Times New Roman" w:hAnsi="Times New Roman" w:cs="Times New Roman"/>
          <w:sz w:val="24"/>
          <w:szCs w:val="24"/>
        </w:rPr>
        <w:t>arkadaşları (2021)</w:t>
      </w:r>
      <w:r w:rsidR="00E61C8C" w:rsidRPr="000C4656">
        <w:rPr>
          <w:rFonts w:ascii="Times New Roman" w:hAnsi="Times New Roman" w:cs="Times New Roman"/>
          <w:sz w:val="24"/>
          <w:szCs w:val="24"/>
        </w:rPr>
        <w:t xml:space="preserve"> </w:t>
      </w:r>
      <w:proofErr w:type="spellStart"/>
      <w:r w:rsidR="00E61C8C" w:rsidRPr="000C4656">
        <w:rPr>
          <w:rFonts w:ascii="Times New Roman" w:hAnsi="Times New Roman" w:cs="Times New Roman"/>
          <w:sz w:val="24"/>
          <w:szCs w:val="24"/>
        </w:rPr>
        <w:t>Arduino</w:t>
      </w:r>
      <w:proofErr w:type="spellEnd"/>
      <w:r w:rsidR="00E61C8C" w:rsidRPr="000C4656">
        <w:rPr>
          <w:rFonts w:ascii="Times New Roman" w:hAnsi="Times New Roman" w:cs="Times New Roman"/>
          <w:sz w:val="24"/>
          <w:szCs w:val="24"/>
        </w:rPr>
        <w:t xml:space="preserve"> kullanarak </w:t>
      </w:r>
      <w:proofErr w:type="spellStart"/>
      <w:r w:rsidR="00E61C8C" w:rsidRPr="000C4656">
        <w:rPr>
          <w:rFonts w:ascii="Times New Roman" w:hAnsi="Times New Roman" w:cs="Times New Roman"/>
          <w:sz w:val="24"/>
          <w:szCs w:val="24"/>
        </w:rPr>
        <w:t>bluetooth</w:t>
      </w:r>
      <w:proofErr w:type="spellEnd"/>
      <w:r w:rsidR="00E61C8C" w:rsidRPr="000C4656">
        <w:rPr>
          <w:rFonts w:ascii="Times New Roman" w:hAnsi="Times New Roman" w:cs="Times New Roman"/>
          <w:sz w:val="24"/>
          <w:szCs w:val="24"/>
        </w:rPr>
        <w:t xml:space="preserve"> kontrollü temizlik robotu çalışması yapmışlardı</w:t>
      </w:r>
      <w:r w:rsidR="00C01096" w:rsidRPr="000C4656">
        <w:rPr>
          <w:rFonts w:ascii="Times New Roman" w:hAnsi="Times New Roman" w:cs="Times New Roman"/>
          <w:sz w:val="24"/>
          <w:szCs w:val="24"/>
        </w:rPr>
        <w:t>r. Süpürme</w:t>
      </w:r>
      <w:r w:rsidR="00E61C8C" w:rsidRPr="000C4656">
        <w:rPr>
          <w:rFonts w:ascii="Times New Roman" w:hAnsi="Times New Roman" w:cs="Times New Roman"/>
          <w:sz w:val="24"/>
          <w:szCs w:val="24"/>
        </w:rPr>
        <w:t xml:space="preserve"> ve fırçalama işlemleri insanların hem zamanlarını hem de harcadıkları güç bakımından zorluk yaşatmaktadır, bu çalışmalarıyla bu sorunlara çözüm getirmeye </w:t>
      </w:r>
      <w:r w:rsidR="00FB62C6" w:rsidRPr="000C4656">
        <w:rPr>
          <w:rFonts w:ascii="Times New Roman" w:hAnsi="Times New Roman" w:cs="Times New Roman"/>
          <w:sz w:val="24"/>
          <w:szCs w:val="24"/>
        </w:rPr>
        <w:t>çalışmışlardır. [</w:t>
      </w:r>
      <w:r w:rsidR="00E61C8C" w:rsidRPr="000C4656">
        <w:rPr>
          <w:rFonts w:ascii="Times New Roman" w:hAnsi="Times New Roman" w:cs="Times New Roman"/>
          <w:sz w:val="24"/>
          <w:szCs w:val="24"/>
        </w:rPr>
        <w:t>]</w:t>
      </w:r>
    </w:p>
    <w:p w14:paraId="44470282" w14:textId="7338132F" w:rsidR="005B6B3E" w:rsidRDefault="005B6B3E" w:rsidP="00FB62C6">
      <w:pPr>
        <w:spacing w:line="360" w:lineRule="auto"/>
        <w:rPr>
          <w:ins w:id="7" w:author="osman yılmaz" w:date="2022-03-29T23:55:00Z"/>
          <w:rFonts w:ascii="Times New Roman" w:hAnsi="Times New Roman" w:cs="Times New Roman"/>
          <w:sz w:val="24"/>
          <w:szCs w:val="24"/>
        </w:rPr>
      </w:pPr>
    </w:p>
    <w:p w14:paraId="4944E9BC" w14:textId="0A71C4CF" w:rsidR="005B6B3E" w:rsidRPr="00FB62C6" w:rsidRDefault="005B6B3E" w:rsidP="005B6B3E">
      <w:pPr>
        <w:spacing w:line="360" w:lineRule="auto"/>
        <w:ind w:firstLine="270"/>
        <w:rPr>
          <w:rFonts w:ascii="Times New Roman" w:hAnsi="Times New Roman" w:cs="Times New Roman"/>
          <w:sz w:val="24"/>
          <w:szCs w:val="24"/>
        </w:rPr>
        <w:pPrChange w:id="8" w:author="osman yılmaz" w:date="2022-03-29T23:57:00Z">
          <w:pPr>
            <w:spacing w:line="360" w:lineRule="auto"/>
          </w:pPr>
        </w:pPrChange>
      </w:pPr>
      <w:ins w:id="9" w:author="osman yılmaz" w:date="2022-03-29T23:55:00Z">
        <w:r w:rsidRPr="005B6B3E">
          <w:rPr>
            <w:rFonts w:ascii="Times New Roman" w:hAnsi="Times New Roman" w:cs="Times New Roman"/>
            <w:sz w:val="24"/>
            <w:szCs w:val="24"/>
          </w:rPr>
          <w:t xml:space="preserve">Otonom temizlik robotlarında kullanılan belli başlı kilit teknolojiler vardır. Bunlardan ilki otonom şekilde kendi kendini şarj edebilmesidir. Robot şarj istasyonunun konumunu bilir ve şarjı azaldığında </w:t>
        </w:r>
        <w:proofErr w:type="spellStart"/>
        <w:r w:rsidRPr="005B6B3E">
          <w:rPr>
            <w:rFonts w:ascii="Times New Roman" w:hAnsi="Times New Roman" w:cs="Times New Roman"/>
            <w:sz w:val="24"/>
            <w:szCs w:val="24"/>
          </w:rPr>
          <w:t>sensörleri</w:t>
        </w:r>
        <w:proofErr w:type="spellEnd"/>
        <w:r w:rsidRPr="005B6B3E">
          <w:rPr>
            <w:rFonts w:ascii="Times New Roman" w:hAnsi="Times New Roman" w:cs="Times New Roman"/>
            <w:sz w:val="24"/>
            <w:szCs w:val="24"/>
          </w:rPr>
          <w:t xml:space="preserve"> yardımıyla şarj </w:t>
        </w:r>
      </w:ins>
      <w:ins w:id="10" w:author="osman yılmaz" w:date="2022-03-29T23:59:00Z">
        <w:r w:rsidR="009F3298" w:rsidRPr="005B6B3E">
          <w:rPr>
            <w:rFonts w:ascii="Times New Roman" w:hAnsi="Times New Roman" w:cs="Times New Roman"/>
            <w:sz w:val="24"/>
            <w:szCs w:val="24"/>
          </w:rPr>
          <w:t>istasyonuna</w:t>
        </w:r>
      </w:ins>
      <w:ins w:id="11" w:author="osman yılmaz" w:date="2022-03-29T23:55:00Z">
        <w:r w:rsidRPr="005B6B3E">
          <w:rPr>
            <w:rFonts w:ascii="Times New Roman" w:hAnsi="Times New Roman" w:cs="Times New Roman"/>
            <w:sz w:val="24"/>
            <w:szCs w:val="24"/>
          </w:rPr>
          <w:t xml:space="preserve"> oturur. Dışarıdan müdahaleye gerek duymadan kendi kendine şarj olması cihazın ortamı kesintisiz şekilde ve tamamen temizleyebilmesini sağlar. Diğer bir önemli teknoloji haritalamadır. Kapalı ortamlarda </w:t>
        </w:r>
        <w:proofErr w:type="gramStart"/>
        <w:r w:rsidRPr="005B6B3E">
          <w:rPr>
            <w:rFonts w:ascii="Times New Roman" w:hAnsi="Times New Roman" w:cs="Times New Roman"/>
            <w:sz w:val="24"/>
            <w:szCs w:val="24"/>
          </w:rPr>
          <w:t>GPS  sinyalleri</w:t>
        </w:r>
        <w:proofErr w:type="gramEnd"/>
        <w:r w:rsidRPr="005B6B3E">
          <w:rPr>
            <w:rFonts w:ascii="Times New Roman" w:hAnsi="Times New Roman" w:cs="Times New Roman"/>
            <w:sz w:val="24"/>
            <w:szCs w:val="24"/>
          </w:rPr>
          <w:t xml:space="preserve"> alınamadığından haritalama </w:t>
        </w:r>
      </w:ins>
      <w:ins w:id="12" w:author="osman yılmaz" w:date="2022-03-29T23:59:00Z">
        <w:r w:rsidR="009F3298" w:rsidRPr="005B6B3E">
          <w:rPr>
            <w:rFonts w:ascii="Times New Roman" w:hAnsi="Times New Roman" w:cs="Times New Roman"/>
            <w:sz w:val="24"/>
            <w:szCs w:val="24"/>
          </w:rPr>
          <w:t>problematik</w:t>
        </w:r>
      </w:ins>
      <w:ins w:id="13" w:author="osman yılmaz" w:date="2022-03-29T23:55:00Z">
        <w:r w:rsidRPr="005B6B3E">
          <w:rPr>
            <w:rFonts w:ascii="Times New Roman" w:hAnsi="Times New Roman" w:cs="Times New Roman"/>
            <w:sz w:val="24"/>
            <w:szCs w:val="24"/>
          </w:rPr>
          <w:t xml:space="preserve"> bir konudur. Kapalı ortamların haritalanması, ortamdaki eşyalar, duvarlar ve objelerin algılanması </w:t>
        </w:r>
        <w:proofErr w:type="gramStart"/>
        <w:r w:rsidRPr="005B6B3E">
          <w:rPr>
            <w:rFonts w:ascii="Times New Roman" w:hAnsi="Times New Roman" w:cs="Times New Roman"/>
            <w:sz w:val="24"/>
            <w:szCs w:val="24"/>
          </w:rPr>
          <w:t>için  çeşitli</w:t>
        </w:r>
        <w:proofErr w:type="gramEnd"/>
        <w:r w:rsidRPr="005B6B3E">
          <w:rPr>
            <w:rFonts w:ascii="Times New Roman" w:hAnsi="Times New Roman" w:cs="Times New Roman"/>
            <w:sz w:val="24"/>
            <w:szCs w:val="24"/>
          </w:rPr>
          <w:t xml:space="preserve"> yöntemler kullan</w:t>
        </w:r>
      </w:ins>
      <w:ins w:id="14" w:author="osman yılmaz" w:date="2022-03-29T23:59:00Z">
        <w:r w:rsidR="009F3298">
          <w:rPr>
            <w:rFonts w:ascii="Times New Roman" w:hAnsi="Times New Roman" w:cs="Times New Roman"/>
            <w:sz w:val="24"/>
            <w:szCs w:val="24"/>
          </w:rPr>
          <w:t>ıla</w:t>
        </w:r>
      </w:ins>
      <w:ins w:id="15" w:author="osman yılmaz" w:date="2022-03-29T23:55:00Z">
        <w:r w:rsidRPr="005B6B3E">
          <w:rPr>
            <w:rFonts w:ascii="Times New Roman" w:hAnsi="Times New Roman" w:cs="Times New Roman"/>
            <w:sz w:val="24"/>
            <w:szCs w:val="24"/>
          </w:rPr>
          <w:t xml:space="preserve">n </w:t>
        </w:r>
      </w:ins>
      <w:ins w:id="16" w:author="osman yılmaz" w:date="2022-03-29T23:59:00Z">
        <w:r w:rsidR="009F3298" w:rsidRPr="005B6B3E">
          <w:rPr>
            <w:rFonts w:ascii="Times New Roman" w:hAnsi="Times New Roman" w:cs="Times New Roman"/>
            <w:sz w:val="24"/>
            <w:szCs w:val="24"/>
          </w:rPr>
          <w:t>robotlar</w:t>
        </w:r>
      </w:ins>
      <w:ins w:id="17" w:author="osman yılmaz" w:date="2022-03-29T23:55:00Z">
        <w:r w:rsidRPr="005B6B3E">
          <w:rPr>
            <w:rFonts w:ascii="Times New Roman" w:hAnsi="Times New Roman" w:cs="Times New Roman"/>
            <w:sz w:val="24"/>
            <w:szCs w:val="24"/>
          </w:rPr>
          <w:t xml:space="preserve"> temizlik etkinliklerini arttırmaktadır. Son olarak robotun fiziksel engellere karşı aldığı önlemlerdir. Robot merdiven gibi bir boşluğa geldiğinde bunu algılamalı ve buradan düşmemelidir. Diğer bir fiziksel engel halı</w:t>
        </w:r>
      </w:ins>
      <w:ins w:id="18" w:author="osman yılmaz" w:date="2022-03-29T23:58:00Z">
        <w:r>
          <w:rPr>
            <w:rFonts w:ascii="Times New Roman" w:hAnsi="Times New Roman" w:cs="Times New Roman"/>
            <w:sz w:val="24"/>
            <w:szCs w:val="24"/>
          </w:rPr>
          <w:t xml:space="preserve"> yükseltisi</w:t>
        </w:r>
      </w:ins>
      <w:ins w:id="19" w:author="osman yılmaz" w:date="2022-03-29T23:55:00Z">
        <w:r w:rsidRPr="005B6B3E">
          <w:rPr>
            <w:rFonts w:ascii="Times New Roman" w:hAnsi="Times New Roman" w:cs="Times New Roman"/>
            <w:sz w:val="24"/>
            <w:szCs w:val="24"/>
          </w:rPr>
          <w:t>,</w:t>
        </w:r>
      </w:ins>
      <w:ins w:id="20" w:author="osman yılmaz" w:date="2022-03-29T23:58:00Z">
        <w:r>
          <w:rPr>
            <w:rFonts w:ascii="Times New Roman" w:hAnsi="Times New Roman" w:cs="Times New Roman"/>
            <w:sz w:val="24"/>
            <w:szCs w:val="24"/>
          </w:rPr>
          <w:t xml:space="preserve"> </w:t>
        </w:r>
      </w:ins>
      <w:ins w:id="21" w:author="osman yılmaz" w:date="2022-03-29T23:55:00Z">
        <w:r w:rsidRPr="005B6B3E">
          <w:rPr>
            <w:rFonts w:ascii="Times New Roman" w:hAnsi="Times New Roman" w:cs="Times New Roman"/>
            <w:sz w:val="24"/>
            <w:szCs w:val="24"/>
          </w:rPr>
          <w:t>kapı eşiği gibi bariyerlerdir. Robotlar bu engelleri bir şekilde aşıp temizliğe kaldığı yerden devam etmelidir.</w:t>
        </w:r>
      </w:ins>
      <w:ins w:id="22" w:author="osman yılmaz" w:date="2022-03-29T23:58:00Z">
        <w:r>
          <w:rPr>
            <w:rFonts w:ascii="Times New Roman" w:hAnsi="Times New Roman" w:cs="Times New Roman"/>
            <w:sz w:val="24"/>
            <w:szCs w:val="24"/>
          </w:rPr>
          <w:t xml:space="preserve"> Tüm bilgiler </w:t>
        </w:r>
      </w:ins>
      <w:ins w:id="23" w:author="osman yılmaz" w:date="2022-03-29T23:59:00Z">
        <w:r w:rsidR="009F3298">
          <w:rPr>
            <w:rFonts w:ascii="Times New Roman" w:hAnsi="Times New Roman" w:cs="Times New Roman"/>
            <w:sz w:val="24"/>
            <w:szCs w:val="24"/>
          </w:rPr>
          <w:t>ışığında,</w:t>
        </w:r>
      </w:ins>
      <w:ins w:id="24" w:author="osman yılmaz" w:date="2022-03-29T23:58:00Z">
        <w:r>
          <w:rPr>
            <w:rFonts w:ascii="Times New Roman" w:hAnsi="Times New Roman" w:cs="Times New Roman"/>
            <w:sz w:val="24"/>
            <w:szCs w:val="24"/>
          </w:rPr>
          <w:t xml:space="preserve"> robot süp</w:t>
        </w:r>
      </w:ins>
      <w:ins w:id="25" w:author="osman yılmaz" w:date="2022-03-29T23:59:00Z">
        <w:r w:rsidR="009F3298">
          <w:rPr>
            <w:rFonts w:ascii="Times New Roman" w:hAnsi="Times New Roman" w:cs="Times New Roman"/>
            <w:sz w:val="24"/>
            <w:szCs w:val="24"/>
          </w:rPr>
          <w:t>ü</w:t>
        </w:r>
      </w:ins>
      <w:ins w:id="26" w:author="osman yılmaz" w:date="2022-03-29T23:58:00Z">
        <w:r>
          <w:rPr>
            <w:rFonts w:ascii="Times New Roman" w:hAnsi="Times New Roman" w:cs="Times New Roman"/>
            <w:sz w:val="24"/>
            <w:szCs w:val="24"/>
          </w:rPr>
          <w:t>r</w:t>
        </w:r>
      </w:ins>
      <w:ins w:id="27" w:author="osman yılmaz" w:date="2022-03-30T00:00:00Z">
        <w:r w:rsidR="009F3298">
          <w:rPr>
            <w:rFonts w:ascii="Times New Roman" w:hAnsi="Times New Roman" w:cs="Times New Roman"/>
            <w:sz w:val="24"/>
            <w:szCs w:val="24"/>
          </w:rPr>
          <w:t xml:space="preserve">ge </w:t>
        </w:r>
      </w:ins>
      <w:ins w:id="28" w:author="osman yılmaz" w:date="2022-03-29T23:58:00Z">
        <w:r>
          <w:rPr>
            <w:rFonts w:ascii="Times New Roman" w:hAnsi="Times New Roman" w:cs="Times New Roman"/>
            <w:sz w:val="24"/>
            <w:szCs w:val="24"/>
          </w:rPr>
          <w:t xml:space="preserve">teknolojilerinin hale gelişme aşamasında olduğu ve ciddi bir </w:t>
        </w:r>
        <w:proofErr w:type="spellStart"/>
        <w:r>
          <w:rPr>
            <w:rFonts w:ascii="Times New Roman" w:hAnsi="Times New Roman" w:cs="Times New Roman"/>
            <w:sz w:val="24"/>
            <w:szCs w:val="24"/>
          </w:rPr>
          <w:t>arge</w:t>
        </w:r>
        <w:proofErr w:type="spellEnd"/>
        <w:r>
          <w:rPr>
            <w:rFonts w:ascii="Times New Roman" w:hAnsi="Times New Roman" w:cs="Times New Roman"/>
            <w:sz w:val="24"/>
            <w:szCs w:val="24"/>
          </w:rPr>
          <w:t xml:space="preserve"> çalışması yapıldı</w:t>
        </w:r>
      </w:ins>
      <w:ins w:id="29" w:author="osman yılmaz" w:date="2022-03-29T23:59:00Z">
        <w:r w:rsidR="009F3298">
          <w:rPr>
            <w:rFonts w:ascii="Times New Roman" w:hAnsi="Times New Roman" w:cs="Times New Roman"/>
            <w:sz w:val="24"/>
            <w:szCs w:val="24"/>
          </w:rPr>
          <w:t>ğı söylenebilir.</w:t>
        </w:r>
      </w:ins>
    </w:p>
    <w:p w14:paraId="7B93B885" w14:textId="77777777" w:rsidR="000A4BA6" w:rsidRPr="000A4BA6" w:rsidRDefault="000A4BA6" w:rsidP="00FF2B53">
      <w:pPr>
        <w:suppressAutoHyphens/>
        <w:spacing w:after="0" w:line="360" w:lineRule="auto"/>
        <w:jc w:val="both"/>
        <w:rPr>
          <w:rFonts w:ascii="Times New Roman" w:eastAsia="Times New Roman" w:hAnsi="Times New Roman" w:cs="Times New Roman"/>
          <w:sz w:val="24"/>
          <w:szCs w:val="24"/>
          <w:lang w:eastAsia="ar-SA"/>
        </w:rPr>
      </w:pPr>
    </w:p>
    <w:p w14:paraId="6D1AD0B5" w14:textId="77777777" w:rsidR="000A4BA6" w:rsidRPr="000A4BA6" w:rsidRDefault="000A4BA6" w:rsidP="00FF2B53">
      <w:pPr>
        <w:suppressAutoHyphens/>
        <w:spacing w:after="0" w:line="360" w:lineRule="auto"/>
        <w:jc w:val="both"/>
        <w:rPr>
          <w:rFonts w:ascii="Times New Roman" w:eastAsia="Times New Roman" w:hAnsi="Times New Roman" w:cs="Times New Roman"/>
          <w:sz w:val="24"/>
          <w:szCs w:val="24"/>
          <w:lang w:eastAsia="ar-SA"/>
        </w:rPr>
      </w:pPr>
    </w:p>
    <w:p w14:paraId="38C59C7A" w14:textId="77777777" w:rsidR="000A4BA6" w:rsidRPr="000A4BA6" w:rsidRDefault="000A4BA6" w:rsidP="000A4BA6">
      <w:pPr>
        <w:suppressAutoHyphens/>
        <w:spacing w:after="0" w:line="240" w:lineRule="auto"/>
        <w:jc w:val="both"/>
        <w:rPr>
          <w:rFonts w:ascii="Times New Roman" w:eastAsia="Times New Roman" w:hAnsi="Times New Roman" w:cs="Times New Roman"/>
          <w:sz w:val="24"/>
          <w:szCs w:val="24"/>
          <w:lang w:eastAsia="ar-SA"/>
        </w:rPr>
      </w:pPr>
    </w:p>
    <w:p w14:paraId="7C69E449" w14:textId="77777777" w:rsidR="000A4BA6" w:rsidRDefault="000A4BA6" w:rsidP="000A4BA6">
      <w:pPr>
        <w:suppressAutoHyphens/>
        <w:spacing w:after="0" w:line="240" w:lineRule="auto"/>
        <w:jc w:val="both"/>
        <w:rPr>
          <w:rFonts w:ascii="Times New Roman" w:eastAsia="Times New Roman" w:hAnsi="Times New Roman" w:cs="Times New Roman"/>
          <w:b/>
          <w:bCs/>
          <w:sz w:val="28"/>
          <w:szCs w:val="28"/>
          <w:lang w:eastAsia="ar-SA"/>
        </w:rPr>
      </w:pPr>
    </w:p>
    <w:p w14:paraId="31FDABAE" w14:textId="789292C3" w:rsidR="000A4BA6" w:rsidRPr="000A4BA6" w:rsidRDefault="007D79FE" w:rsidP="005D581D">
      <w:pPr>
        <w:jc w:val="center"/>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br w:type="page"/>
      </w:r>
      <w:r w:rsidR="000A4BA6" w:rsidRPr="000A4BA6">
        <w:rPr>
          <w:rFonts w:ascii="Times New Roman" w:eastAsia="Times New Roman" w:hAnsi="Times New Roman" w:cs="Times New Roman"/>
          <w:b/>
          <w:bCs/>
          <w:sz w:val="28"/>
          <w:szCs w:val="28"/>
          <w:lang w:eastAsia="ar-SA"/>
        </w:rPr>
        <w:lastRenderedPageBreak/>
        <w:t>2.</w:t>
      </w:r>
      <w:r w:rsidR="009F2CEB">
        <w:rPr>
          <w:rFonts w:ascii="Times New Roman" w:eastAsia="Times New Roman" w:hAnsi="Times New Roman" w:cs="Times New Roman"/>
          <w:b/>
          <w:bCs/>
          <w:sz w:val="28"/>
          <w:szCs w:val="28"/>
          <w:lang w:eastAsia="ar-SA"/>
        </w:rPr>
        <w:t>K</w:t>
      </w:r>
      <w:r w:rsidR="00D31086">
        <w:rPr>
          <w:rFonts w:ascii="Times New Roman" w:eastAsia="Times New Roman" w:hAnsi="Times New Roman" w:cs="Times New Roman"/>
          <w:b/>
          <w:bCs/>
          <w:sz w:val="28"/>
          <w:szCs w:val="28"/>
          <w:lang w:eastAsia="ar-SA"/>
        </w:rPr>
        <w:t>U</w:t>
      </w:r>
      <w:r w:rsidR="009F2CEB">
        <w:rPr>
          <w:rFonts w:ascii="Times New Roman" w:eastAsia="Times New Roman" w:hAnsi="Times New Roman" w:cs="Times New Roman"/>
          <w:b/>
          <w:bCs/>
          <w:sz w:val="28"/>
          <w:szCs w:val="28"/>
          <w:lang w:eastAsia="ar-SA"/>
        </w:rPr>
        <w:t>RAMSAL</w:t>
      </w:r>
      <w:r w:rsidR="000A4BA6" w:rsidRPr="000A4BA6">
        <w:rPr>
          <w:rFonts w:ascii="Times New Roman" w:eastAsia="Times New Roman" w:hAnsi="Times New Roman" w:cs="Times New Roman"/>
          <w:b/>
          <w:bCs/>
          <w:sz w:val="28"/>
          <w:szCs w:val="28"/>
          <w:lang w:eastAsia="ar-SA"/>
        </w:rPr>
        <w:t xml:space="preserve"> ALTYAPI</w:t>
      </w:r>
    </w:p>
    <w:p w14:paraId="6BB011BE" w14:textId="7941ACF2" w:rsidR="000A4BA6" w:rsidRPr="000A4BA6" w:rsidRDefault="000A4BA6" w:rsidP="000A4BA6">
      <w:pPr>
        <w:suppressAutoHyphens/>
        <w:spacing w:after="0" w:line="360" w:lineRule="auto"/>
        <w:jc w:val="center"/>
        <w:rPr>
          <w:rFonts w:ascii="Times New Roman" w:eastAsia="Times New Roman" w:hAnsi="Times New Roman" w:cs="Times New Roman"/>
          <w:b/>
          <w:bCs/>
          <w:sz w:val="28"/>
          <w:szCs w:val="28"/>
          <w:lang w:val="en-US" w:eastAsia="ar-SA"/>
        </w:rPr>
      </w:pPr>
    </w:p>
    <w:p w14:paraId="5CA59690"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r w:rsidRPr="000A4BA6">
        <w:rPr>
          <w:rFonts w:ascii="Times New Roman" w:eastAsia="Times New Roman" w:hAnsi="Times New Roman" w:cs="Times New Roman"/>
          <w:b/>
          <w:bCs/>
          <w:sz w:val="28"/>
          <w:szCs w:val="28"/>
          <w:lang w:val="en-US" w:eastAsia="ar-SA"/>
        </w:rPr>
        <w:t xml:space="preserve">        2.1. </w:t>
      </w:r>
      <w:proofErr w:type="spellStart"/>
      <w:r w:rsidRPr="000A4BA6">
        <w:rPr>
          <w:rFonts w:ascii="Times New Roman" w:eastAsia="Times New Roman" w:hAnsi="Times New Roman" w:cs="Times New Roman"/>
          <w:b/>
          <w:bCs/>
          <w:sz w:val="28"/>
          <w:szCs w:val="28"/>
          <w:lang w:val="en-US" w:eastAsia="ar-SA"/>
        </w:rPr>
        <w:t>Elektrikli</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Süpürge</w:t>
      </w:r>
      <w:proofErr w:type="spellEnd"/>
      <w:r w:rsidRPr="000A4BA6">
        <w:rPr>
          <w:rFonts w:ascii="Times New Roman" w:eastAsia="Times New Roman" w:hAnsi="Times New Roman" w:cs="Times New Roman"/>
          <w:b/>
          <w:bCs/>
          <w:sz w:val="28"/>
          <w:szCs w:val="28"/>
          <w:lang w:val="en-US" w:eastAsia="ar-SA"/>
        </w:rPr>
        <w:t xml:space="preserve"> (Vacuum Cleaner) </w:t>
      </w:r>
      <w:proofErr w:type="spellStart"/>
      <w:r w:rsidRPr="000A4BA6">
        <w:rPr>
          <w:rFonts w:ascii="Times New Roman" w:eastAsia="Times New Roman" w:hAnsi="Times New Roman" w:cs="Times New Roman"/>
          <w:b/>
          <w:bCs/>
          <w:sz w:val="28"/>
          <w:szCs w:val="28"/>
          <w:lang w:val="en-US" w:eastAsia="ar-SA"/>
        </w:rPr>
        <w:t>Çalışma</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Prensibi</w:t>
      </w:r>
      <w:proofErr w:type="spellEnd"/>
    </w:p>
    <w:p w14:paraId="578E0BEC" w14:textId="7211B0CE"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süpürgeler</w:t>
      </w:r>
      <w:proofErr w:type="spellEnd"/>
      <w:r w:rsidRPr="000A4BA6">
        <w:rPr>
          <w:rFonts w:ascii="Times New Roman" w:eastAsia="Times New Roman" w:hAnsi="Times New Roman" w:cs="Times New Roman"/>
          <w:sz w:val="24"/>
          <w:szCs w:val="24"/>
          <w:lang w:val="en-US" w:eastAsia="ar-SA"/>
        </w:rPr>
        <w:t xml:space="preserve"> </w:t>
      </w:r>
      <w:proofErr w:type="spellStart"/>
      <w:r w:rsidR="00E70B62">
        <w:rPr>
          <w:rFonts w:ascii="Times New Roman" w:eastAsia="Times New Roman" w:hAnsi="Times New Roman" w:cs="Times New Roman"/>
          <w:sz w:val="24"/>
          <w:szCs w:val="24"/>
          <w:lang w:val="en-US" w:eastAsia="ar-SA"/>
        </w:rPr>
        <w:t>geçmişten</w:t>
      </w:r>
      <w:proofErr w:type="spellEnd"/>
      <w:r w:rsidR="00E70B62">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günümüzde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ev</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temizliğinde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oldukça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yaygın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ev</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aletidir.</w:t>
      </w:r>
      <w:r w:rsidR="00982A44">
        <w:rPr>
          <w:rFonts w:ascii="Times New Roman" w:eastAsia="Times New Roman" w:hAnsi="Times New Roman" w:cs="Times New Roman"/>
          <w:sz w:val="24"/>
          <w:szCs w:val="24"/>
          <w:lang w:val="en-US" w:eastAsia="ar-SA"/>
        </w:rPr>
        <w:t>Elektrikli</w:t>
      </w:r>
      <w:proofErr w:type="spellEnd"/>
      <w:proofErr w:type="gram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süpürgeler</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ve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yardımcı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parçaları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evlerde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pek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çok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yüzeyde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bulunan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tozları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ortadan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kaldırmak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için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kullanılmaktadır</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Temizlikte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harcanan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insan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enerjisini</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aza</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indirir</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Şebekeden</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aldığı</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elektrik</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enerjisiyle</w:t>
      </w:r>
      <w:proofErr w:type="spellEnd"/>
      <w:r w:rsidR="00982A44">
        <w:rPr>
          <w:rFonts w:ascii="Times New Roman" w:eastAsia="Times New Roman" w:hAnsi="Times New Roman" w:cs="Times New Roman"/>
          <w:sz w:val="24"/>
          <w:szCs w:val="24"/>
          <w:lang w:val="en-US" w:eastAsia="ar-SA"/>
        </w:rPr>
        <w:t xml:space="preserve"> </w:t>
      </w:r>
      <w:proofErr w:type="spellStart"/>
      <w:r w:rsidR="00982A44">
        <w:rPr>
          <w:rFonts w:ascii="Times New Roman" w:eastAsia="Times New Roman" w:hAnsi="Times New Roman" w:cs="Times New Roman"/>
          <w:sz w:val="24"/>
          <w:szCs w:val="24"/>
          <w:lang w:val="en-US" w:eastAsia="ar-SA"/>
        </w:rPr>
        <w:t>çalışmaktadır</w:t>
      </w:r>
      <w:proofErr w:type="spellEnd"/>
      <w:r w:rsidR="00982A44">
        <w:rPr>
          <w:rFonts w:ascii="Times New Roman" w:eastAsia="Times New Roman" w:hAnsi="Times New Roman" w:cs="Times New Roman"/>
          <w:sz w:val="24"/>
          <w:szCs w:val="24"/>
          <w:lang w:val="en-US" w:eastAsia="ar-SA"/>
        </w:rPr>
        <w:t>.</w:t>
      </w:r>
    </w:p>
    <w:p w14:paraId="7F6C2F01"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5AFB2669" w14:textId="441B5B2A" w:rsidR="000A4BA6" w:rsidRPr="000A4BA6" w:rsidRDefault="000A4BA6" w:rsidP="000A4BA6">
      <w:pPr>
        <w:suppressAutoHyphens/>
        <w:spacing w:after="0" w:line="360" w:lineRule="auto"/>
        <w:jc w:val="both"/>
        <w:rPr>
          <w:rFonts w:ascii="Times New Roman" w:eastAsia="Times New Roman" w:hAnsi="Times New Roman" w:cs="Times New Roman"/>
          <w:color w:val="222222"/>
          <w:sz w:val="24"/>
          <w:szCs w:val="24"/>
          <w:shd w:val="clear" w:color="auto" w:fill="FFFFFF"/>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süpürgelerin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çalışma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prensibi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şöyledir</w:t>
      </w:r>
      <w:proofErr w:type="spellEnd"/>
      <w:r w:rsidRPr="000A4BA6">
        <w:rPr>
          <w:rFonts w:ascii="Times New Roman" w:eastAsia="Times New Roman" w:hAnsi="Times New Roman" w:cs="Times New Roman"/>
          <w:sz w:val="24"/>
          <w:szCs w:val="24"/>
          <w:lang w:val="en-US" w:eastAsia="ar-SA"/>
        </w:rPr>
        <w:t>;</w:t>
      </w:r>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çalıştırıldığı</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anda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motor </w:t>
      </w:r>
      <w:proofErr w:type="spellStart"/>
      <w:r w:rsidRPr="000A4BA6">
        <w:rPr>
          <w:rFonts w:ascii="Times New Roman" w:eastAsia="Times New Roman" w:hAnsi="Times New Roman" w:cs="Times New Roman"/>
          <w:color w:val="222222"/>
          <w:sz w:val="24"/>
          <w:szCs w:val="24"/>
          <w:shd w:val="clear" w:color="auto" w:fill="FFFFFF"/>
          <w:lang w:val="en-US" w:eastAsia="ar-SA"/>
        </w:rPr>
        <w:t>gücüne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bağlı</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olarak</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motorda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bulunan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pervaneler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çalışır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ve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fan </w:t>
      </w:r>
      <w:proofErr w:type="spellStart"/>
      <w:r w:rsidRPr="000A4BA6">
        <w:rPr>
          <w:rFonts w:ascii="Times New Roman" w:eastAsia="Times New Roman" w:hAnsi="Times New Roman" w:cs="Times New Roman"/>
          <w:color w:val="222222"/>
          <w:sz w:val="24"/>
          <w:szCs w:val="24"/>
          <w:shd w:val="clear" w:color="auto" w:fill="FFFFFF"/>
          <w:lang w:val="en-US" w:eastAsia="ar-SA"/>
        </w:rPr>
        <w:t>sisteminin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faaliyete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geçmesiyle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hava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sirkülasyonu</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oluşur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Bu </w:t>
      </w:r>
      <w:proofErr w:type="spellStart"/>
      <w:r w:rsidRPr="000A4BA6">
        <w:rPr>
          <w:rFonts w:ascii="Times New Roman" w:eastAsia="Times New Roman" w:hAnsi="Times New Roman" w:cs="Times New Roman"/>
          <w:color w:val="222222"/>
          <w:sz w:val="24"/>
          <w:szCs w:val="24"/>
          <w:shd w:val="clear" w:color="auto" w:fill="FFFFFF"/>
          <w:lang w:val="en-US" w:eastAsia="ar-SA"/>
        </w:rPr>
        <w:t>sirkülasyon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sırasında</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bir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emiş</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gücü</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oluşur</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r w:rsidRPr="000A4BA6">
        <w:rPr>
          <w:rFonts w:ascii="Times New Roman" w:eastAsia="Times New Roman" w:hAnsi="Times New Roman" w:cs="Times New Roman"/>
          <w:color w:val="222222"/>
          <w:sz w:val="24"/>
          <w:szCs w:val="24"/>
          <w:shd w:val="clear" w:color="auto" w:fill="FFFFFF"/>
          <w:lang w:val="en-US" w:eastAsia="ar-SA"/>
        </w:rPr>
        <w:t xml:space="preserve">Bu </w:t>
      </w:r>
      <w:proofErr w:type="spellStart"/>
      <w:r w:rsidRPr="000A4BA6">
        <w:rPr>
          <w:rFonts w:ascii="Times New Roman" w:eastAsia="Times New Roman" w:hAnsi="Times New Roman" w:cs="Times New Roman"/>
          <w:color w:val="222222"/>
          <w:sz w:val="24"/>
          <w:szCs w:val="24"/>
          <w:shd w:val="clear" w:color="auto" w:fill="FFFFFF"/>
          <w:lang w:val="en-US" w:eastAsia="ar-SA"/>
        </w:rPr>
        <w:t>şekilde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tozlar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emme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girişinden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girerken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hava</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egzoz</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çıkışından</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çıkmaktadır</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E</w:t>
      </w:r>
      <w:r w:rsidRPr="000A4BA6">
        <w:rPr>
          <w:rFonts w:ascii="Times New Roman" w:eastAsia="Times New Roman" w:hAnsi="Times New Roman" w:cs="Times New Roman"/>
          <w:color w:val="222222"/>
          <w:sz w:val="24"/>
          <w:szCs w:val="24"/>
          <w:shd w:val="clear" w:color="auto" w:fill="FFFFFF"/>
          <w:lang w:val="en-US" w:eastAsia="ar-SA"/>
        </w:rPr>
        <w:t>miş</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gücüyle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birlikte</w:t>
      </w:r>
      <w:proofErr w:type="spellEnd"/>
      <w:r w:rsidRPr="000A4BA6">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tozları</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Pr="000A4BA6">
        <w:rPr>
          <w:rFonts w:ascii="Times New Roman" w:eastAsia="Times New Roman" w:hAnsi="Times New Roman" w:cs="Times New Roman"/>
          <w:color w:val="222222"/>
          <w:sz w:val="24"/>
          <w:szCs w:val="24"/>
          <w:shd w:val="clear" w:color="auto" w:fill="FFFFFF"/>
          <w:lang w:val="en-US" w:eastAsia="ar-SA"/>
        </w:rPr>
        <w:t>hazne</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içerisinde</w:t>
      </w:r>
      <w:proofErr w:type="spellEnd"/>
      <w:r w:rsidR="00CE256E">
        <w:rPr>
          <w:rFonts w:ascii="Times New Roman" w:eastAsia="Times New Roman" w:hAnsi="Times New Roman" w:cs="Times New Roman"/>
          <w:color w:val="222222"/>
          <w:sz w:val="24"/>
          <w:szCs w:val="24"/>
          <w:shd w:val="clear" w:color="auto" w:fill="FFFFFF"/>
          <w:lang w:val="en-US" w:eastAsia="ar-SA"/>
        </w:rPr>
        <w:t xml:space="preserve"> </w:t>
      </w:r>
      <w:proofErr w:type="spellStart"/>
      <w:r w:rsidR="00CE256E">
        <w:rPr>
          <w:rFonts w:ascii="Times New Roman" w:eastAsia="Times New Roman" w:hAnsi="Times New Roman" w:cs="Times New Roman"/>
          <w:color w:val="222222"/>
          <w:sz w:val="24"/>
          <w:szCs w:val="24"/>
          <w:shd w:val="clear" w:color="auto" w:fill="FFFFFF"/>
          <w:lang w:val="en-US" w:eastAsia="ar-SA"/>
        </w:rPr>
        <w:t>toplanır</w:t>
      </w:r>
      <w:proofErr w:type="spellEnd"/>
      <w:r w:rsidR="00CE256E">
        <w:rPr>
          <w:rFonts w:ascii="Times New Roman" w:eastAsia="Times New Roman" w:hAnsi="Times New Roman" w:cs="Times New Roman"/>
          <w:color w:val="222222"/>
          <w:sz w:val="24"/>
          <w:szCs w:val="24"/>
          <w:shd w:val="clear" w:color="auto" w:fill="FFFFFF"/>
          <w:lang w:val="en-US" w:eastAsia="ar-SA"/>
        </w:rPr>
        <w:t>.</w:t>
      </w:r>
      <w:r w:rsidR="00847BDC">
        <w:rPr>
          <w:rFonts w:ascii="Times New Roman" w:eastAsia="Times New Roman" w:hAnsi="Times New Roman" w:cs="Times New Roman"/>
          <w:color w:val="222222"/>
          <w:sz w:val="24"/>
          <w:szCs w:val="24"/>
          <w:shd w:val="clear" w:color="auto" w:fill="FFFFFF"/>
          <w:lang w:val="en-US" w:eastAsia="ar-SA"/>
        </w:rPr>
        <w:t>[</w:t>
      </w:r>
      <w:r w:rsidR="008A1FAC">
        <w:rPr>
          <w:rFonts w:ascii="Times New Roman" w:eastAsia="Times New Roman" w:hAnsi="Times New Roman" w:cs="Times New Roman"/>
          <w:color w:val="222222"/>
          <w:sz w:val="24"/>
          <w:szCs w:val="24"/>
          <w:shd w:val="clear" w:color="auto" w:fill="FFFFFF"/>
          <w:lang w:val="en-US" w:eastAsia="ar-SA"/>
        </w:rPr>
        <w:t>6</w:t>
      </w:r>
      <w:r w:rsidR="00847BDC">
        <w:rPr>
          <w:rFonts w:ascii="Times New Roman" w:eastAsia="Times New Roman" w:hAnsi="Times New Roman" w:cs="Times New Roman"/>
          <w:color w:val="222222"/>
          <w:sz w:val="24"/>
          <w:szCs w:val="24"/>
          <w:shd w:val="clear" w:color="auto" w:fill="FFFFFF"/>
          <w:lang w:val="en-US" w:eastAsia="ar-SA"/>
        </w:rPr>
        <w:t>]</w:t>
      </w:r>
    </w:p>
    <w:p w14:paraId="6FFD5FEF" w14:textId="77777777" w:rsidR="000A4BA6" w:rsidRPr="000A4BA6" w:rsidRDefault="000A4BA6" w:rsidP="000A4BA6">
      <w:pPr>
        <w:suppressAutoHyphens/>
        <w:spacing w:after="0" w:line="360" w:lineRule="auto"/>
        <w:rPr>
          <w:rFonts w:ascii="Times New Roman" w:eastAsia="Times New Roman" w:hAnsi="Times New Roman" w:cs="Times New Roman"/>
          <w:color w:val="222222"/>
          <w:sz w:val="24"/>
          <w:szCs w:val="24"/>
          <w:shd w:val="clear" w:color="auto" w:fill="FFFFFF"/>
          <w:lang w:val="en-US" w:eastAsia="ar-SA"/>
        </w:rPr>
      </w:pPr>
    </w:p>
    <w:p w14:paraId="36E45E74" w14:textId="77777777" w:rsidR="003C5CD8" w:rsidRDefault="003C5CD8" w:rsidP="008211C9">
      <w:pPr>
        <w:suppressAutoHyphens/>
        <w:spacing w:after="0" w:line="360" w:lineRule="auto"/>
        <w:jc w:val="center"/>
        <w:rPr>
          <w:rFonts w:ascii="Times New Roman" w:eastAsia="Times New Roman" w:hAnsi="Times New Roman" w:cs="Times New Roman"/>
          <w:noProof/>
          <w:sz w:val="24"/>
          <w:szCs w:val="24"/>
          <w:lang w:eastAsia="tr-TR"/>
        </w:rPr>
      </w:pPr>
    </w:p>
    <w:p w14:paraId="66565333" w14:textId="6873A095" w:rsidR="000A4BA6" w:rsidRPr="000A4BA6" w:rsidRDefault="000A4BA6" w:rsidP="008211C9">
      <w:pPr>
        <w:suppressAutoHyphens/>
        <w:spacing w:after="0" w:line="360" w:lineRule="auto"/>
        <w:jc w:val="center"/>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eastAsia="tr-TR"/>
        </w:rPr>
        <w:drawing>
          <wp:inline distT="0" distB="0" distL="0" distR="0" wp14:anchorId="08BEDFC6" wp14:editId="1B840916">
            <wp:extent cx="3639851" cy="3918857"/>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rotWithShape="1">
                    <a:blip r:embed="rId19" cstate="print">
                      <a:extLst>
                        <a:ext uri="{28A0092B-C50C-407E-A947-70E740481C1C}">
                          <a14:useLocalDpi xmlns:a14="http://schemas.microsoft.com/office/drawing/2010/main" val="0"/>
                        </a:ext>
                      </a:extLst>
                    </a:blip>
                    <a:srcRect r="47212"/>
                    <a:stretch/>
                  </pic:blipFill>
                  <pic:spPr bwMode="auto">
                    <a:xfrm>
                      <a:off x="0" y="0"/>
                      <a:ext cx="3659965" cy="3940513"/>
                    </a:xfrm>
                    <a:prstGeom prst="rect">
                      <a:avLst/>
                    </a:prstGeom>
                    <a:ln>
                      <a:noFill/>
                    </a:ln>
                    <a:extLst>
                      <a:ext uri="{53640926-AAD7-44D8-BBD7-CCE9431645EC}">
                        <a14:shadowObscured xmlns:a14="http://schemas.microsoft.com/office/drawing/2010/main"/>
                      </a:ext>
                    </a:extLst>
                  </pic:spPr>
                </pic:pic>
              </a:graphicData>
            </a:graphic>
          </wp:inline>
        </w:drawing>
      </w:r>
    </w:p>
    <w:p w14:paraId="18C2C3A4" w14:textId="72085850" w:rsidR="000A4BA6" w:rsidRDefault="000A4BA6"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2.1 </w:t>
      </w:r>
      <w:proofErr w:type="spellStart"/>
      <w:r w:rsidRPr="000A4BA6">
        <w:rPr>
          <w:rFonts w:ascii="Times New Roman" w:eastAsia="Times New Roman" w:hAnsi="Times New Roman" w:cs="Times New Roman"/>
          <w:sz w:val="24"/>
          <w:szCs w:val="24"/>
          <w:lang w:val="en-US" w:eastAsia="ar-SA"/>
        </w:rPr>
        <w:t>Elektrikli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Süpürgenin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Çalışma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Prensibi</w:t>
      </w:r>
      <w:proofErr w:type="spellEnd"/>
    </w:p>
    <w:p w14:paraId="4530DC8A" w14:textId="77777777" w:rsidR="003C5CD8" w:rsidRPr="000A4BA6" w:rsidRDefault="003C5CD8"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p>
    <w:p w14:paraId="02D82494" w14:textId="77777777" w:rsidR="000A4BA6" w:rsidRPr="000A4BA6" w:rsidRDefault="000A4BA6"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p>
    <w:p w14:paraId="38FFE582" w14:textId="77777777" w:rsidR="000A4BA6" w:rsidRPr="000A4BA6" w:rsidRDefault="000A4BA6" w:rsidP="000A4BA6">
      <w:pPr>
        <w:tabs>
          <w:tab w:val="left" w:pos="3735"/>
        </w:tabs>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lastRenderedPageBreak/>
        <w:t xml:space="preserve">    </w:t>
      </w:r>
    </w:p>
    <w:p w14:paraId="4C14785B" w14:textId="1FCBADFB" w:rsidR="000A4BA6" w:rsidRPr="000A4BA6" w:rsidRDefault="000A4BA6" w:rsidP="000A4BA6">
      <w:pPr>
        <w:tabs>
          <w:tab w:val="left" w:pos="3735"/>
        </w:tabs>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Günümüzde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ise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çeşitli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talepler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çeşitli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şekillerde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008211C9" w:rsidRPr="000A4BA6">
        <w:rPr>
          <w:rFonts w:ascii="Times New Roman" w:eastAsia="Times New Roman" w:hAnsi="Times New Roman" w:cs="Times New Roman"/>
          <w:sz w:val="24"/>
          <w:szCs w:val="24"/>
          <w:lang w:val="en-US" w:eastAsia="ar-SA"/>
        </w:rPr>
        <w:t>markalarda</w:t>
      </w:r>
      <w:proofErr w:type="spellEnd"/>
      <w:r w:rsidR="008211C9" w:rsidRPr="000A4BA6">
        <w:rPr>
          <w:rFonts w:ascii="Times New Roman" w:eastAsia="Times New Roman" w:hAnsi="Times New Roman" w:cs="Times New Roman"/>
          <w:sz w:val="24"/>
          <w:szCs w:val="24"/>
          <w:lang w:val="en-US" w:eastAsia="ar-SA"/>
        </w:rPr>
        <w:t xml:space="preserve"> </w:t>
      </w:r>
      <w:proofErr w:type="spellStart"/>
      <w:r w:rsidR="008211C9" w:rsidRPr="000A4BA6">
        <w:rPr>
          <w:rFonts w:ascii="Times New Roman" w:eastAsia="Times New Roman" w:hAnsi="Times New Roman" w:cs="Times New Roman"/>
          <w:sz w:val="24"/>
          <w:szCs w:val="24"/>
          <w:lang w:val="en-US" w:eastAsia="ar-SA"/>
        </w:rPr>
        <w:t>süpürge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bulmak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mümkündür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yaygın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olanları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ise</w:t>
      </w:r>
      <w:proofErr w:type="spellEnd"/>
      <w:r w:rsidR="008211C9">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kablosuz</w:t>
      </w:r>
      <w:proofErr w:type="spellEnd"/>
      <w:r w:rsidR="0091271A">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tutulan</w:t>
      </w:r>
      <w:proofErr w:type="spellEnd"/>
      <w:r w:rsidR="008211C9">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dikey</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süpürgeler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otomatik</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süpürgelerdir.</w:t>
      </w:r>
      <w:r w:rsidR="005F7323">
        <w:rPr>
          <w:rFonts w:ascii="Times New Roman" w:eastAsia="Times New Roman" w:hAnsi="Times New Roman" w:cs="Times New Roman"/>
          <w:sz w:val="24"/>
          <w:szCs w:val="24"/>
          <w:lang w:val="en-US" w:eastAsia="ar-SA"/>
        </w:rPr>
        <w:t>Şekil</w:t>
      </w:r>
      <w:proofErr w:type="spellEnd"/>
      <w:proofErr w:type="gramEnd"/>
      <w:r w:rsidR="005F7323">
        <w:rPr>
          <w:rFonts w:ascii="Times New Roman" w:eastAsia="Times New Roman" w:hAnsi="Times New Roman" w:cs="Times New Roman"/>
          <w:sz w:val="24"/>
          <w:szCs w:val="24"/>
          <w:lang w:val="en-US" w:eastAsia="ar-SA"/>
        </w:rPr>
        <w:t xml:space="preserve"> 2.2’de </w:t>
      </w:r>
      <w:proofErr w:type="spellStart"/>
      <w:r w:rsidR="005F7323">
        <w:rPr>
          <w:rFonts w:ascii="Times New Roman" w:eastAsia="Times New Roman" w:hAnsi="Times New Roman" w:cs="Times New Roman"/>
          <w:sz w:val="24"/>
          <w:szCs w:val="24"/>
          <w:lang w:val="en-US" w:eastAsia="ar-SA"/>
        </w:rPr>
        <w:t>gösterilmiştir</w:t>
      </w:r>
      <w:proofErr w:type="spellEnd"/>
      <w:r w:rsidR="005F7323">
        <w:rPr>
          <w:rFonts w:ascii="Times New Roman" w:eastAsia="Times New Roman" w:hAnsi="Times New Roman" w:cs="Times New Roman"/>
          <w:sz w:val="24"/>
          <w:szCs w:val="24"/>
          <w:lang w:val="en-US" w:eastAsia="ar-SA"/>
        </w:rPr>
        <w:t>.</w:t>
      </w:r>
    </w:p>
    <w:p w14:paraId="485A1A84" w14:textId="1C05ED11" w:rsidR="000A4BA6" w:rsidRPr="000A4BA6" w:rsidRDefault="005F7323" w:rsidP="000A4BA6">
      <w:pPr>
        <w:tabs>
          <w:tab w:val="left" w:pos="3735"/>
        </w:tabs>
        <w:suppressAutoHyphens/>
        <w:spacing w:after="0" w:line="360" w:lineRule="auto"/>
        <w:jc w:val="center"/>
        <w:rPr>
          <w:rFonts w:ascii="Times New Roman" w:eastAsia="Times New Roman" w:hAnsi="Times New Roman" w:cs="Times New Roman"/>
          <w:sz w:val="24"/>
          <w:szCs w:val="24"/>
          <w:lang w:val="en-US" w:eastAsia="ar-SA"/>
        </w:rPr>
      </w:pPr>
      <w:r>
        <w:rPr>
          <w:rFonts w:ascii="Times New Roman" w:eastAsia="Times New Roman" w:hAnsi="Times New Roman" w:cs="Times New Roman"/>
          <w:noProof/>
          <w:sz w:val="24"/>
          <w:szCs w:val="24"/>
          <w:lang w:val="en-US" w:eastAsia="ar-SA"/>
        </w:rPr>
        <w:drawing>
          <wp:inline distT="0" distB="0" distL="0" distR="0" wp14:anchorId="2A6459ED" wp14:editId="1CFA2D63">
            <wp:extent cx="5760720" cy="2335530"/>
            <wp:effectExtent l="0" t="0" r="0" b="7620"/>
            <wp:docPr id="53" name="Resim 53" descr="elektrik süpürgesi, cihaz, iç mekan, öğe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elektrik süpürgesi, cihaz, iç mekan, öğeler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760720" cy="2335530"/>
                    </a:xfrm>
                    <a:prstGeom prst="rect">
                      <a:avLst/>
                    </a:prstGeom>
                  </pic:spPr>
                </pic:pic>
              </a:graphicData>
            </a:graphic>
          </wp:inline>
        </w:drawing>
      </w:r>
    </w:p>
    <w:p w14:paraId="43B82387" w14:textId="3739F367" w:rsidR="000A4BA6" w:rsidRPr="000A4BA6" w:rsidRDefault="000A4BA6" w:rsidP="000A4BA6">
      <w:pPr>
        <w:tabs>
          <w:tab w:val="left" w:pos="3735"/>
        </w:tabs>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val="en-US" w:eastAsia="ar-SA"/>
        </w:rPr>
        <w:t xml:space="preserve">                                    </w:t>
      </w:r>
      <w:r w:rsidR="005F7323">
        <w:rPr>
          <w:rFonts w:ascii="Times New Roman" w:eastAsia="Times New Roman" w:hAnsi="Times New Roman" w:cs="Times New Roman"/>
          <w:noProof/>
          <w:sz w:val="24"/>
          <w:szCs w:val="24"/>
          <w:lang w:val="en-US" w:eastAsia="ar-SA"/>
        </w:rPr>
        <w:t>Şekil 2.2 Elektrikli Süpürge Çeşitleri</w:t>
      </w:r>
    </w:p>
    <w:p w14:paraId="1930D34D" w14:textId="2EDC6AED" w:rsidR="000A4BA6" w:rsidRPr="000A4BA6" w:rsidRDefault="000A4BA6" w:rsidP="00397276">
      <w:pPr>
        <w:tabs>
          <w:tab w:val="left" w:pos="3735"/>
        </w:tabs>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val="en-US" w:eastAsia="ar-SA"/>
        </w:rPr>
        <w:t xml:space="preserve">           </w:t>
      </w:r>
    </w:p>
    <w:p w14:paraId="01270126"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5063CFEB"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202C3E4B" w14:textId="77777777"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br w:type="page"/>
      </w:r>
    </w:p>
    <w:p w14:paraId="5C5E92F8" w14:textId="7FE15BD8" w:rsidR="000A4BA6" w:rsidRPr="000A4BA6" w:rsidRDefault="000A4BA6" w:rsidP="000A4BA6">
      <w:pPr>
        <w:suppressAutoHyphens/>
        <w:spacing w:after="0" w:line="360" w:lineRule="auto"/>
        <w:jc w:val="cente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lastRenderedPageBreak/>
        <w:t>3. ROBOTUN KATMANLARI</w:t>
      </w:r>
    </w:p>
    <w:p w14:paraId="33391820"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305F49E9" w14:textId="1B0D9B72" w:rsidR="000A4BA6" w:rsidRPr="000A4BA6" w:rsidRDefault="000A4BA6" w:rsidP="00A93696">
      <w:pPr>
        <w:suppressAutoHyphens/>
        <w:spacing w:after="0" w:line="36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Bu bölümde tasarlanan robotun genel yapısından bahsedil</w:t>
      </w:r>
      <w:r w:rsidR="00F87F9F">
        <w:rPr>
          <w:rFonts w:ascii="Times New Roman" w:eastAsia="Times New Roman" w:hAnsi="Times New Roman" w:cs="Times New Roman"/>
          <w:sz w:val="24"/>
          <w:szCs w:val="24"/>
          <w:lang w:eastAsia="ar-SA"/>
        </w:rPr>
        <w:t xml:space="preserve">iştir. </w:t>
      </w:r>
      <w:r w:rsidRPr="000A4BA6">
        <w:rPr>
          <w:rFonts w:ascii="Times New Roman" w:eastAsia="Times New Roman" w:hAnsi="Times New Roman" w:cs="Times New Roman"/>
          <w:sz w:val="24"/>
          <w:szCs w:val="24"/>
          <w:lang w:eastAsia="ar-SA"/>
        </w:rPr>
        <w:t xml:space="preserve">Robotta yer alan </w:t>
      </w:r>
      <w:r w:rsidR="00A2764B" w:rsidRPr="000A4BA6">
        <w:rPr>
          <w:rFonts w:ascii="Times New Roman" w:eastAsia="Times New Roman" w:hAnsi="Times New Roman" w:cs="Times New Roman"/>
          <w:sz w:val="24"/>
          <w:szCs w:val="24"/>
          <w:lang w:eastAsia="ar-SA"/>
        </w:rPr>
        <w:t>bütün elektronik</w:t>
      </w:r>
      <w:r w:rsidRPr="000A4BA6">
        <w:rPr>
          <w:rFonts w:ascii="Times New Roman" w:eastAsia="Times New Roman" w:hAnsi="Times New Roman" w:cs="Times New Roman"/>
          <w:sz w:val="24"/>
          <w:szCs w:val="24"/>
          <w:lang w:eastAsia="ar-SA"/>
        </w:rPr>
        <w:t xml:space="preserve"> ve mekanik bileşenler</w:t>
      </w:r>
      <w:r w:rsidR="00A93696">
        <w:rPr>
          <w:rFonts w:ascii="Times New Roman" w:eastAsia="Times New Roman" w:hAnsi="Times New Roman" w:cs="Times New Roman"/>
          <w:sz w:val="24"/>
          <w:szCs w:val="24"/>
          <w:lang w:eastAsia="ar-SA"/>
        </w:rPr>
        <w:t xml:space="preserve"> teker teker</w:t>
      </w:r>
      <w:r w:rsidRPr="000A4BA6">
        <w:rPr>
          <w:rFonts w:ascii="Times New Roman" w:eastAsia="Times New Roman" w:hAnsi="Times New Roman" w:cs="Times New Roman"/>
          <w:sz w:val="24"/>
          <w:szCs w:val="24"/>
          <w:lang w:eastAsia="ar-SA"/>
        </w:rPr>
        <w:t xml:space="preserve"> ele alın</w:t>
      </w:r>
      <w:r w:rsidR="0091271A">
        <w:rPr>
          <w:rFonts w:ascii="Times New Roman" w:eastAsia="Times New Roman" w:hAnsi="Times New Roman" w:cs="Times New Roman"/>
          <w:sz w:val="24"/>
          <w:szCs w:val="24"/>
          <w:lang w:eastAsia="ar-SA"/>
        </w:rPr>
        <w:t>mıştır.</w:t>
      </w:r>
    </w:p>
    <w:p w14:paraId="52A331A8"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59B4D4D8" w14:textId="1FBA4152"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r w:rsidRPr="000A4BA6">
        <w:rPr>
          <w:rFonts w:ascii="Times New Roman" w:eastAsia="Times New Roman" w:hAnsi="Times New Roman" w:cs="Times New Roman"/>
          <w:b/>
          <w:bCs/>
          <w:sz w:val="28"/>
          <w:szCs w:val="28"/>
          <w:lang w:val="en-US" w:eastAsia="ar-SA"/>
        </w:rPr>
        <w:t>3.1</w:t>
      </w:r>
      <w:r w:rsidR="00161F72">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Robotun</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Genel</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Yapısı</w:t>
      </w:r>
      <w:proofErr w:type="spellEnd"/>
    </w:p>
    <w:p w14:paraId="09564202"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1BE8A998" w14:textId="481B946C" w:rsidR="000A4BA6" w:rsidRDefault="000A4BA6" w:rsidP="00A07C5D">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Tasarlanan robot</w:t>
      </w:r>
      <w:r w:rsidR="00A07C5D">
        <w:rPr>
          <w:rFonts w:ascii="Times New Roman" w:eastAsia="Times New Roman" w:hAnsi="Times New Roman" w:cs="Times New Roman"/>
          <w:sz w:val="24"/>
          <w:szCs w:val="24"/>
          <w:lang w:eastAsia="ar-SA"/>
        </w:rPr>
        <w:t xml:space="preserve">un temel bileşenleri </w:t>
      </w:r>
      <w:proofErr w:type="spellStart"/>
      <w:r w:rsidR="00A07C5D">
        <w:rPr>
          <w:rFonts w:ascii="Times New Roman" w:eastAsia="Times New Roman" w:hAnsi="Times New Roman" w:cs="Times New Roman"/>
          <w:sz w:val="24"/>
          <w:szCs w:val="24"/>
          <w:lang w:eastAsia="ar-SA"/>
        </w:rPr>
        <w:t>mekaniksel</w:t>
      </w:r>
      <w:proofErr w:type="spellEnd"/>
      <w:r w:rsidR="00F87F9F">
        <w:rPr>
          <w:rFonts w:ascii="Times New Roman" w:eastAsia="Times New Roman" w:hAnsi="Times New Roman" w:cs="Times New Roman"/>
          <w:sz w:val="24"/>
          <w:szCs w:val="24"/>
          <w:lang w:eastAsia="ar-SA"/>
        </w:rPr>
        <w:t xml:space="preserve"> </w:t>
      </w:r>
      <w:r w:rsidR="00A07C5D">
        <w:rPr>
          <w:rFonts w:ascii="Times New Roman" w:eastAsia="Times New Roman" w:hAnsi="Times New Roman" w:cs="Times New Roman"/>
          <w:sz w:val="24"/>
          <w:szCs w:val="24"/>
          <w:lang w:eastAsia="ar-SA"/>
        </w:rPr>
        <w:t xml:space="preserve">tasarım, donanım tasarımı ve yazılımdır. </w:t>
      </w:r>
      <w:proofErr w:type="spellStart"/>
      <w:r w:rsidR="00A07C5D">
        <w:rPr>
          <w:rFonts w:ascii="Times New Roman" w:eastAsia="Times New Roman" w:hAnsi="Times New Roman" w:cs="Times New Roman"/>
          <w:sz w:val="24"/>
          <w:szCs w:val="24"/>
          <w:lang w:eastAsia="ar-SA"/>
        </w:rPr>
        <w:t>Mekaniksel</w:t>
      </w:r>
      <w:proofErr w:type="spellEnd"/>
      <w:r w:rsidR="00A07C5D">
        <w:rPr>
          <w:rFonts w:ascii="Times New Roman" w:eastAsia="Times New Roman" w:hAnsi="Times New Roman" w:cs="Times New Roman"/>
          <w:sz w:val="24"/>
          <w:szCs w:val="24"/>
          <w:lang w:eastAsia="ar-SA"/>
        </w:rPr>
        <w:t xml:space="preserve"> tasarımda, aracın düz bir zeminde savrulmadan dengeli bir şekilde ilerlemesi çok önemlidir.</w:t>
      </w:r>
      <w:r w:rsidR="009F3996">
        <w:rPr>
          <w:rFonts w:ascii="Times New Roman" w:eastAsia="Times New Roman" w:hAnsi="Times New Roman" w:cs="Times New Roman"/>
          <w:sz w:val="24"/>
          <w:szCs w:val="24"/>
          <w:lang w:eastAsia="ar-SA"/>
        </w:rPr>
        <w:t xml:space="preserve"> </w:t>
      </w:r>
      <w:r w:rsidR="00A07C5D">
        <w:rPr>
          <w:rFonts w:ascii="Times New Roman" w:eastAsia="Times New Roman" w:hAnsi="Times New Roman" w:cs="Times New Roman"/>
          <w:sz w:val="24"/>
          <w:szCs w:val="24"/>
          <w:lang w:eastAsia="ar-SA"/>
        </w:rPr>
        <w:t>Robotun mekanik tasarımı, kullanılan tüm elektronik ve mekanik parçaların uygun bir şekilde yerleştirileceği şekilde yapılmıştır</w:t>
      </w:r>
      <w:r w:rsidR="009F3996">
        <w:rPr>
          <w:rFonts w:ascii="Times New Roman" w:eastAsia="Times New Roman" w:hAnsi="Times New Roman" w:cs="Times New Roman"/>
          <w:sz w:val="24"/>
          <w:szCs w:val="24"/>
          <w:lang w:eastAsia="ar-SA"/>
        </w:rPr>
        <w:t>. Kullanılan parçaların boyutları dikkate alınarak tasarım gerçekleştirilmiştir.</w:t>
      </w:r>
    </w:p>
    <w:p w14:paraId="39DC9526" w14:textId="5E52B69C" w:rsidR="009F3996" w:rsidRDefault="009F3996" w:rsidP="00A07C5D">
      <w:pPr>
        <w:suppressAutoHyphens/>
        <w:spacing w:after="0" w:line="360" w:lineRule="auto"/>
        <w:jc w:val="both"/>
        <w:rPr>
          <w:rFonts w:ascii="Times New Roman" w:eastAsia="Times New Roman" w:hAnsi="Times New Roman" w:cs="Times New Roman"/>
          <w:sz w:val="24"/>
          <w:szCs w:val="24"/>
          <w:lang w:eastAsia="ar-SA"/>
        </w:rPr>
      </w:pPr>
    </w:p>
    <w:p w14:paraId="2634566A" w14:textId="3CAC5F5D" w:rsidR="009F3996" w:rsidRPr="000A4BA6" w:rsidRDefault="009F3996" w:rsidP="00A07C5D">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Donanım tasarım kısmında ise robotun ihtiyaç duyduğu tüm </w:t>
      </w:r>
      <w:proofErr w:type="spellStart"/>
      <w:r>
        <w:rPr>
          <w:rFonts w:ascii="Times New Roman" w:eastAsia="Times New Roman" w:hAnsi="Times New Roman" w:cs="Times New Roman"/>
          <w:sz w:val="24"/>
          <w:szCs w:val="24"/>
          <w:lang w:eastAsia="ar-SA"/>
        </w:rPr>
        <w:t>sensörler</w:t>
      </w:r>
      <w:proofErr w:type="spellEnd"/>
      <w:r>
        <w:rPr>
          <w:rFonts w:ascii="Times New Roman" w:eastAsia="Times New Roman" w:hAnsi="Times New Roman" w:cs="Times New Roman"/>
          <w:sz w:val="24"/>
          <w:szCs w:val="24"/>
          <w:lang w:eastAsia="ar-SA"/>
        </w:rPr>
        <w:t xml:space="preserve">, modüller, motor </w:t>
      </w:r>
      <w:proofErr w:type="spellStart"/>
      <w:proofErr w:type="gramStart"/>
      <w:r>
        <w:rPr>
          <w:rFonts w:ascii="Times New Roman" w:eastAsia="Times New Roman" w:hAnsi="Times New Roman" w:cs="Times New Roman"/>
          <w:sz w:val="24"/>
          <w:szCs w:val="24"/>
          <w:lang w:eastAsia="ar-SA"/>
        </w:rPr>
        <w:t>sürücüler,motorlar</w:t>
      </w:r>
      <w:proofErr w:type="spellEnd"/>
      <w:proofErr w:type="gram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tekerlerlekler</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mikrodenetleyici</w:t>
      </w:r>
      <w:proofErr w:type="spellEnd"/>
      <w:r>
        <w:rPr>
          <w:rFonts w:ascii="Times New Roman" w:eastAsia="Times New Roman" w:hAnsi="Times New Roman" w:cs="Times New Roman"/>
          <w:sz w:val="24"/>
          <w:szCs w:val="24"/>
          <w:lang w:eastAsia="ar-SA"/>
        </w:rPr>
        <w:t xml:space="preserve"> ve güç kaynağı birbiriyle uyum içinde çalışabilecek biçimde seçilmiştir.</w:t>
      </w:r>
    </w:p>
    <w:p w14:paraId="32945A4B" w14:textId="77777777" w:rsidR="009F399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2F1DCC77" w14:textId="2DF8A989" w:rsidR="00641F4D" w:rsidRDefault="009F3996"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Yazılım bileşenleri için ise tüm gereksinimlere cevap verebilecek bir </w:t>
      </w:r>
      <w:proofErr w:type="spellStart"/>
      <w:r w:rsidR="000A4BA6" w:rsidRPr="000A4BA6">
        <w:rPr>
          <w:rFonts w:ascii="Times New Roman" w:eastAsia="Times New Roman" w:hAnsi="Times New Roman" w:cs="Times New Roman"/>
          <w:sz w:val="24"/>
          <w:szCs w:val="24"/>
          <w:lang w:eastAsia="ar-SA"/>
        </w:rPr>
        <w:t>mikrodenetleyici</w:t>
      </w:r>
      <w:proofErr w:type="spellEnd"/>
      <w:r w:rsidR="000A4BA6" w:rsidRPr="000A4BA6">
        <w:rPr>
          <w:rFonts w:ascii="Times New Roman" w:eastAsia="Times New Roman" w:hAnsi="Times New Roman" w:cs="Times New Roman"/>
          <w:sz w:val="24"/>
          <w:szCs w:val="24"/>
          <w:lang w:eastAsia="ar-SA"/>
        </w:rPr>
        <w:t xml:space="preserve"> seçilmiştir. Algoritmalar ise C programlama dili kullanılarak oluşturulmuştur. Bir </w:t>
      </w:r>
      <w:proofErr w:type="spellStart"/>
      <w:r w:rsidR="000A4BA6" w:rsidRPr="000A4BA6">
        <w:rPr>
          <w:rFonts w:ascii="Times New Roman" w:eastAsia="Times New Roman" w:hAnsi="Times New Roman" w:cs="Times New Roman"/>
          <w:sz w:val="24"/>
          <w:szCs w:val="24"/>
          <w:lang w:eastAsia="ar-SA"/>
        </w:rPr>
        <w:t>Android</w:t>
      </w:r>
      <w:proofErr w:type="spellEnd"/>
      <w:r w:rsidR="000A4BA6" w:rsidRPr="000A4BA6">
        <w:rPr>
          <w:rFonts w:ascii="Times New Roman" w:eastAsia="Times New Roman" w:hAnsi="Times New Roman" w:cs="Times New Roman"/>
          <w:sz w:val="24"/>
          <w:szCs w:val="24"/>
          <w:lang w:eastAsia="ar-SA"/>
        </w:rPr>
        <w:t xml:space="preserve"> uygulaması geliştirilerek, robotun hangi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çalışacağı kullanıcıya seçenek olarak sunulmuştur. Kullanıcı bu uygulamayı kullanarak,</w:t>
      </w:r>
      <w:r w:rsidR="007006EE">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dilerse otonom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ya da kendisi manuel olarak </w:t>
      </w:r>
      <w:proofErr w:type="spellStart"/>
      <w:r w:rsidR="000A4BA6" w:rsidRPr="000A4BA6">
        <w:rPr>
          <w:rFonts w:ascii="Times New Roman" w:eastAsia="Times New Roman" w:hAnsi="Times New Roman" w:cs="Times New Roman"/>
          <w:sz w:val="24"/>
          <w:szCs w:val="24"/>
          <w:lang w:eastAsia="ar-SA"/>
        </w:rPr>
        <w:t>bluetooth</w:t>
      </w:r>
      <w:proofErr w:type="spellEnd"/>
      <w:r w:rsidR="000A4BA6" w:rsidRPr="000A4BA6">
        <w:rPr>
          <w:rFonts w:ascii="Times New Roman" w:eastAsia="Times New Roman" w:hAnsi="Times New Roman" w:cs="Times New Roman"/>
          <w:sz w:val="24"/>
          <w:szCs w:val="24"/>
          <w:lang w:eastAsia="ar-SA"/>
        </w:rPr>
        <w:t xml:space="preserve"> kontrol </w:t>
      </w:r>
      <w:proofErr w:type="spellStart"/>
      <w:r w:rsidR="000A4BA6" w:rsidRPr="000A4BA6">
        <w:rPr>
          <w:rFonts w:ascii="Times New Roman" w:eastAsia="Times New Roman" w:hAnsi="Times New Roman" w:cs="Times New Roman"/>
          <w:sz w:val="24"/>
          <w:szCs w:val="24"/>
          <w:lang w:eastAsia="ar-SA"/>
        </w:rPr>
        <w:t>modu</w:t>
      </w:r>
      <w:proofErr w:type="spellEnd"/>
      <w:r w:rsidR="000A4BA6" w:rsidRPr="000A4BA6">
        <w:rPr>
          <w:rFonts w:ascii="Times New Roman" w:eastAsia="Times New Roman" w:hAnsi="Times New Roman" w:cs="Times New Roman"/>
          <w:sz w:val="24"/>
          <w:szCs w:val="24"/>
          <w:lang w:eastAsia="ar-SA"/>
        </w:rPr>
        <w:t xml:space="preserve"> sayesinde robotu kullanabilecektir.</w:t>
      </w:r>
      <w:r w:rsidR="007006EE">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Robotun açılıp kapanması için bir on/</w:t>
      </w:r>
      <w:proofErr w:type="spellStart"/>
      <w:r w:rsidR="000A4BA6" w:rsidRPr="000A4BA6">
        <w:rPr>
          <w:rFonts w:ascii="Times New Roman" w:eastAsia="Times New Roman" w:hAnsi="Times New Roman" w:cs="Times New Roman"/>
          <w:sz w:val="24"/>
          <w:szCs w:val="24"/>
          <w:lang w:eastAsia="ar-SA"/>
        </w:rPr>
        <w:t>off</w:t>
      </w:r>
      <w:proofErr w:type="spellEnd"/>
      <w:r w:rsidR="000A4BA6" w:rsidRPr="000A4BA6">
        <w:rPr>
          <w:rFonts w:ascii="Times New Roman" w:eastAsia="Times New Roman" w:hAnsi="Times New Roman" w:cs="Times New Roman"/>
          <w:sz w:val="24"/>
          <w:szCs w:val="24"/>
          <w:lang w:eastAsia="ar-SA"/>
        </w:rPr>
        <w:t xml:space="preserve"> düğme sistemi geliştirilmiştir.</w:t>
      </w:r>
    </w:p>
    <w:p w14:paraId="10C1D3D9" w14:textId="77777777" w:rsidR="007006EE" w:rsidRDefault="00641F4D"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797327B3" w14:textId="5379566D" w:rsidR="000A4BA6" w:rsidRPr="00641F4D" w:rsidRDefault="007006EE"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temel</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çalışma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mantığına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değinecek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olursak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sensörlerden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bluetooth</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modülünden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gelen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toplar</w:t>
      </w:r>
      <w:proofErr w:type="spellEnd"/>
      <w:r w:rsidR="000A4BA6" w:rsidRPr="000A4BA6">
        <w:rPr>
          <w:rFonts w:ascii="Times New Roman" w:eastAsia="Times New Roman" w:hAnsi="Times New Roman" w:cs="Times New Roman"/>
          <w:sz w:val="24"/>
          <w:szCs w:val="24"/>
          <w:lang w:val="en-US" w:eastAsia="ar-SA"/>
        </w:rPr>
        <w:t>.</w:t>
      </w:r>
      <w:r w:rsidR="009F399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Daha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sonra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toplamış</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sahip</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çeşitli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algoritmalar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sayesinde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3D64DB" w:rsidRPr="000A4BA6">
        <w:rPr>
          <w:rFonts w:ascii="Times New Roman" w:eastAsia="Times New Roman" w:hAnsi="Times New Roman" w:cs="Times New Roman"/>
          <w:sz w:val="24"/>
          <w:szCs w:val="24"/>
          <w:lang w:val="en-US" w:eastAsia="ar-SA"/>
        </w:rPr>
        <w:t>nasıl</w:t>
      </w:r>
      <w:proofErr w:type="spellEnd"/>
      <w:r w:rsidR="003D64DB" w:rsidRPr="000A4BA6">
        <w:rPr>
          <w:rFonts w:ascii="Times New Roman" w:eastAsia="Times New Roman" w:hAnsi="Times New Roman" w:cs="Times New Roman"/>
          <w:sz w:val="24"/>
          <w:szCs w:val="24"/>
          <w:lang w:val="en-US" w:eastAsia="ar-SA"/>
        </w:rPr>
        <w:t xml:space="preserve"> </w:t>
      </w:r>
      <w:proofErr w:type="spellStart"/>
      <w:r w:rsidR="003D64DB" w:rsidRPr="000A4BA6">
        <w:rPr>
          <w:rFonts w:ascii="Times New Roman" w:eastAsia="Times New Roman" w:hAnsi="Times New Roman" w:cs="Times New Roman"/>
          <w:sz w:val="24"/>
          <w:szCs w:val="24"/>
          <w:lang w:val="en-US" w:eastAsia="ar-SA"/>
        </w:rPr>
        <w:t>komut</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vereceğini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hesaplar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motor </w:t>
      </w:r>
      <w:proofErr w:type="spellStart"/>
      <w:r w:rsidR="000A4BA6" w:rsidRPr="000A4BA6">
        <w:rPr>
          <w:rFonts w:ascii="Times New Roman" w:eastAsia="Times New Roman" w:hAnsi="Times New Roman" w:cs="Times New Roman"/>
          <w:sz w:val="24"/>
          <w:szCs w:val="24"/>
          <w:lang w:val="en-US" w:eastAsia="ar-SA"/>
        </w:rPr>
        <w:t>sürücüler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yardımıyla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motorlara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ileterek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hareketini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187EC9" w:rsidRPr="000A4BA6">
        <w:rPr>
          <w:rFonts w:ascii="Times New Roman" w:eastAsia="Times New Roman" w:hAnsi="Times New Roman" w:cs="Times New Roman"/>
          <w:sz w:val="24"/>
          <w:szCs w:val="24"/>
          <w:lang w:val="en-US" w:eastAsia="ar-SA"/>
        </w:rPr>
        <w:t>ve</w:t>
      </w:r>
      <w:proofErr w:type="spellEnd"/>
      <w:r w:rsidR="00187EC9" w:rsidRPr="000A4BA6">
        <w:rPr>
          <w:rFonts w:ascii="Times New Roman" w:eastAsia="Times New Roman" w:hAnsi="Times New Roman" w:cs="Times New Roman"/>
          <w:sz w:val="24"/>
          <w:szCs w:val="24"/>
          <w:lang w:val="en-US" w:eastAsia="ar-SA"/>
        </w:rPr>
        <w:t xml:space="preserve"> </w:t>
      </w:r>
      <w:proofErr w:type="spellStart"/>
      <w:r w:rsidR="00187EC9"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temizlik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görevini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yapmasını</w:t>
      </w:r>
      <w:proofErr w:type="spellEnd"/>
      <w:r w:rsidR="000A4BA6" w:rsidRPr="000A4BA6">
        <w:rPr>
          <w:rFonts w:ascii="Times New Roman" w:eastAsia="Times New Roman" w:hAnsi="Times New Roman" w:cs="Times New Roman"/>
          <w:sz w:val="24"/>
          <w:szCs w:val="24"/>
          <w:lang w:val="en-US" w:eastAsia="ar-SA"/>
        </w:rPr>
        <w:t xml:space="preserve"> </w:t>
      </w:r>
      <w:proofErr w:type="spellStart"/>
      <w:proofErr w:type="gramStart"/>
      <w:r w:rsidR="000A4BA6" w:rsidRPr="000A4BA6">
        <w:rPr>
          <w:rFonts w:ascii="Times New Roman" w:eastAsia="Times New Roman" w:hAnsi="Times New Roman" w:cs="Times New Roman"/>
          <w:sz w:val="24"/>
          <w:szCs w:val="24"/>
          <w:lang w:val="en-US" w:eastAsia="ar-SA"/>
        </w:rPr>
        <w:t>sağlamaktadır.Şekil</w:t>
      </w:r>
      <w:proofErr w:type="spellEnd"/>
      <w:proofErr w:type="gramEnd"/>
      <w:r w:rsidR="000A4BA6" w:rsidRPr="000A4BA6">
        <w:rPr>
          <w:rFonts w:ascii="Times New Roman" w:eastAsia="Times New Roman" w:hAnsi="Times New Roman" w:cs="Times New Roman"/>
          <w:sz w:val="24"/>
          <w:szCs w:val="24"/>
          <w:lang w:val="en-US" w:eastAsia="ar-SA"/>
        </w:rPr>
        <w:t xml:space="preserve"> 3.1’de </w:t>
      </w:r>
      <w:proofErr w:type="spellStart"/>
      <w:r w:rsidR="000A4BA6" w:rsidRPr="000A4BA6">
        <w:rPr>
          <w:rFonts w:ascii="Times New Roman" w:eastAsia="Times New Roman" w:hAnsi="Times New Roman" w:cs="Times New Roman"/>
          <w:sz w:val="24"/>
          <w:szCs w:val="24"/>
          <w:lang w:val="en-US" w:eastAsia="ar-SA"/>
        </w:rPr>
        <w:t>tasarlanan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blok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diyagramı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verilmiştir</w:t>
      </w:r>
      <w:proofErr w:type="spellEnd"/>
      <w:r w:rsidR="000A4BA6" w:rsidRPr="000A4BA6">
        <w:rPr>
          <w:rFonts w:ascii="Times New Roman" w:eastAsia="Times New Roman" w:hAnsi="Times New Roman" w:cs="Times New Roman"/>
          <w:sz w:val="24"/>
          <w:szCs w:val="24"/>
          <w:lang w:val="en-US" w:eastAsia="ar-SA"/>
        </w:rPr>
        <w:t>.</w:t>
      </w:r>
    </w:p>
    <w:p w14:paraId="51C6EE0B"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57A70B1D" w14:textId="77777777" w:rsidR="000A4BA6" w:rsidRPr="000A4BA6" w:rsidRDefault="000A4BA6" w:rsidP="000A4BA6">
      <w:pPr>
        <w:suppressAutoHyphens/>
        <w:spacing w:after="0" w:line="360" w:lineRule="auto"/>
        <w:rPr>
          <w:rFonts w:ascii="Times New Roman" w:eastAsia="Times New Roman" w:hAnsi="Times New Roman" w:cs="Times New Roman"/>
          <w:noProof/>
          <w:sz w:val="24"/>
          <w:szCs w:val="24"/>
          <w:lang w:val="en-US" w:eastAsia="ar-SA"/>
        </w:rPr>
      </w:pPr>
    </w:p>
    <w:p w14:paraId="3E623FB0" w14:textId="77777777" w:rsidR="000A4BA6" w:rsidRPr="000A4BA6" w:rsidRDefault="000A4BA6" w:rsidP="000A4BA6">
      <w:pPr>
        <w:suppressAutoHyphens/>
        <w:spacing w:after="0" w:line="360" w:lineRule="auto"/>
        <w:rPr>
          <w:rFonts w:ascii="Times New Roman" w:eastAsia="Times New Roman" w:hAnsi="Times New Roman" w:cs="Times New Roman"/>
          <w:noProof/>
          <w:sz w:val="24"/>
          <w:szCs w:val="24"/>
          <w:lang w:val="en-US" w:eastAsia="ar-SA"/>
        </w:rPr>
      </w:pPr>
    </w:p>
    <w:p w14:paraId="5A3208D8" w14:textId="378CBEE4" w:rsidR="000A4BA6" w:rsidRPr="000A4BA6" w:rsidRDefault="009F3996" w:rsidP="000A4BA6">
      <w:pPr>
        <w:suppressAutoHyphens/>
        <w:spacing w:after="0" w:line="360" w:lineRule="auto"/>
        <w:rPr>
          <w:rFonts w:ascii="Times New Roman" w:eastAsia="Times New Roman" w:hAnsi="Times New Roman" w:cs="Times New Roman"/>
          <w:noProof/>
          <w:sz w:val="24"/>
          <w:szCs w:val="24"/>
          <w:lang w:val="en-US" w:eastAsia="ar-SA"/>
        </w:rPr>
      </w:pPr>
      <w:r>
        <w:rPr>
          <w:rFonts w:ascii="Times New Roman" w:eastAsia="Times New Roman" w:hAnsi="Times New Roman" w:cs="Times New Roman"/>
          <w:noProof/>
          <w:sz w:val="24"/>
          <w:szCs w:val="24"/>
          <w:lang w:val="en-US" w:eastAsia="ar-SA"/>
        </w:rPr>
        <w:t xml:space="preserve"> </w:t>
      </w:r>
    </w:p>
    <w:p w14:paraId="4C8A325D" w14:textId="05D6CF47" w:rsidR="000A4BA6" w:rsidRDefault="000A4BA6" w:rsidP="000A4BA6">
      <w:pPr>
        <w:suppressAutoHyphens/>
        <w:spacing w:after="0" w:line="360" w:lineRule="auto"/>
        <w:rPr>
          <w:rFonts w:ascii="Times New Roman" w:eastAsia="Times New Roman" w:hAnsi="Times New Roman" w:cs="Times New Roman"/>
          <w:noProof/>
          <w:sz w:val="24"/>
          <w:szCs w:val="24"/>
          <w:lang w:val="en-US" w:eastAsia="ar-SA"/>
        </w:rPr>
      </w:pPr>
    </w:p>
    <w:p w14:paraId="29EEE918" w14:textId="5D9FCA40" w:rsidR="00972638" w:rsidRDefault="00972638" w:rsidP="000A4BA6">
      <w:pPr>
        <w:suppressAutoHyphens/>
        <w:spacing w:after="0" w:line="360" w:lineRule="auto"/>
        <w:rPr>
          <w:rFonts w:ascii="Times New Roman" w:eastAsia="Times New Roman" w:hAnsi="Times New Roman" w:cs="Times New Roman"/>
          <w:noProof/>
          <w:sz w:val="24"/>
          <w:szCs w:val="24"/>
          <w:lang w:val="en-US" w:eastAsia="ar-SA"/>
        </w:rPr>
      </w:pPr>
    </w:p>
    <w:p w14:paraId="561EF242" w14:textId="77777777" w:rsidR="00972638" w:rsidRPr="000A4BA6" w:rsidRDefault="00972638" w:rsidP="000A4BA6">
      <w:pPr>
        <w:suppressAutoHyphens/>
        <w:spacing w:after="0" w:line="360" w:lineRule="auto"/>
        <w:rPr>
          <w:rFonts w:ascii="Times New Roman" w:eastAsia="Times New Roman" w:hAnsi="Times New Roman" w:cs="Times New Roman"/>
          <w:noProof/>
          <w:sz w:val="24"/>
          <w:szCs w:val="24"/>
          <w:lang w:val="en-US" w:eastAsia="ar-SA"/>
        </w:rPr>
      </w:pPr>
    </w:p>
    <w:p w14:paraId="6CBB0933" w14:textId="0BFF1D48" w:rsidR="000A4BA6" w:rsidRPr="000A4BA6" w:rsidRDefault="00E3299B" w:rsidP="000A4BA6">
      <w:pPr>
        <w:suppressAutoHyphens/>
        <w:spacing w:after="0" w:line="360" w:lineRule="auto"/>
        <w:rPr>
          <w:rFonts w:ascii="Times New Roman" w:eastAsia="Times New Roman" w:hAnsi="Times New Roman" w:cs="Times New Roman"/>
          <w:noProof/>
          <w:sz w:val="24"/>
          <w:szCs w:val="24"/>
          <w:lang w:val="en-US" w:eastAsia="ar-SA"/>
        </w:rPr>
      </w:pPr>
      <w:r>
        <w:rPr>
          <w:noProof/>
        </w:rPr>
        <mc:AlternateContent>
          <mc:Choice Requires="wps">
            <w:drawing>
              <wp:anchor distT="0" distB="0" distL="114300" distR="114300" simplePos="0" relativeHeight="251668992" behindDoc="0" locked="0" layoutInCell="1" allowOverlap="1" wp14:anchorId="6FDB219B" wp14:editId="4FB27353">
                <wp:simplePos x="0" y="0"/>
                <wp:positionH relativeFrom="column">
                  <wp:posOffset>1238250</wp:posOffset>
                </wp:positionH>
                <wp:positionV relativeFrom="paragraph">
                  <wp:posOffset>-300990</wp:posOffset>
                </wp:positionV>
                <wp:extent cx="1362075" cy="857250"/>
                <wp:effectExtent l="13970" t="8255" r="14605" b="29845"/>
                <wp:wrapNone/>
                <wp:docPr id="198" name="Dikdörtgen: Köşeleri Yuvarlatılmış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85725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61F1E39D" w14:textId="77777777" w:rsidR="00054907" w:rsidRPr="00783BBB" w:rsidRDefault="00054907" w:rsidP="00054907">
                            <w:pPr>
                              <w:jc w:val="center"/>
                              <w:rPr>
                                <w:b/>
                                <w:bCs/>
                              </w:rPr>
                            </w:pPr>
                            <w:r w:rsidRPr="00783BBB">
                              <w:rPr>
                                <w:b/>
                                <w:bCs/>
                              </w:rPr>
                              <w:t>INFRARED SENSÖR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FDB219B" id="Dikdörtgen: Köşeleri Yuvarlatılmış 64" o:spid="_x0000_s1026" style="position:absolute;margin-left:97.5pt;margin-top:-23.7pt;width:107.25pt;height:6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" fillcolor="#81b861" strokecolor="#70ad47 [3209]" strokeweight="1pt">
                <v:fill color2="#81b861" rotate="t" colors="0 #81b861;.25 #6fb242;.5 #61a235;.75 #6fb242;1 #81b861" focus="100%" type="gradient"/>
                <v:shadow on="t" color="#375623 [1609]" offset="1pt"/>
                <v:textbox>
                  <w:txbxContent>
                    <w:p w14:paraId="61F1E39D" w14:textId="77777777" w:rsidR="00054907" w:rsidRPr="00783BBB" w:rsidRDefault="00054907" w:rsidP="00054907">
                      <w:pPr>
                        <w:jc w:val="center"/>
                        <w:rPr>
                          <w:b/>
                          <w:bCs/>
                        </w:rPr>
                      </w:pPr>
                      <w:r w:rsidRPr="00783BBB">
                        <w:rPr>
                          <w:b/>
                          <w:bCs/>
                        </w:rPr>
                        <w:t>INFRARED SENSÖR</w:t>
                      </w:r>
                    </w:p>
                  </w:txbxContent>
                </v:textbox>
              </v:roundrect>
            </w:pict>
          </mc:Fallback>
        </mc:AlternateContent>
      </w:r>
    </w:p>
    <w:p w14:paraId="0320DF5C" w14:textId="77777777" w:rsidR="00641F4D" w:rsidRDefault="00641F4D" w:rsidP="000A4BA6">
      <w:pPr>
        <w:suppressAutoHyphens/>
        <w:spacing w:after="0" w:line="360" w:lineRule="auto"/>
        <w:rPr>
          <w:rFonts w:ascii="Times New Roman" w:eastAsia="Times New Roman" w:hAnsi="Times New Roman" w:cs="Times New Roman"/>
          <w:noProof/>
          <w:sz w:val="24"/>
          <w:szCs w:val="24"/>
          <w:lang w:val="en-US" w:eastAsia="ar-SA"/>
        </w:rPr>
      </w:pPr>
    </w:p>
    <w:p w14:paraId="5E5CED8D" w14:textId="53AC6577" w:rsidR="000A4BA6" w:rsidRPr="000A4BA6" w:rsidRDefault="00E3299B" w:rsidP="000A4BA6">
      <w:pPr>
        <w:suppressAutoHyphens/>
        <w:spacing w:after="0" w:line="360" w:lineRule="auto"/>
        <w:rPr>
          <w:rFonts w:ascii="Times New Roman" w:eastAsia="Times New Roman" w:hAnsi="Times New Roman" w:cs="Times New Roman"/>
          <w:sz w:val="24"/>
          <w:szCs w:val="24"/>
          <w:lang w:val="en-US" w:eastAsia="ar-SA"/>
        </w:rPr>
      </w:pPr>
      <w:r>
        <w:rPr>
          <w:noProof/>
        </w:rPr>
        <mc:AlternateContent>
          <mc:Choice Requires="wps">
            <w:drawing>
              <wp:anchor distT="0" distB="0" distL="114300" distR="114300" simplePos="0" relativeHeight="251677184" behindDoc="0" locked="0" layoutInCell="1" allowOverlap="1" wp14:anchorId="4258B904" wp14:editId="56609E79">
                <wp:simplePos x="0" y="0"/>
                <wp:positionH relativeFrom="column">
                  <wp:posOffset>1809750</wp:posOffset>
                </wp:positionH>
                <wp:positionV relativeFrom="paragraph">
                  <wp:posOffset>192405</wp:posOffset>
                </wp:positionV>
                <wp:extent cx="200025" cy="314325"/>
                <wp:effectExtent l="57150" t="38100" r="47625" b="66675"/>
                <wp:wrapNone/>
                <wp:docPr id="197" name="Ok: Aşağı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314325"/>
                        </a:xfrm>
                        <a:prstGeom prst="down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0DB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Ok: Aşağı 197" o:spid="_x0000_s1026" type="#_x0000_t67" style="position:absolute;margin-left:142.5pt;margin-top:15.15pt;width:15.75pt;height:2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" adj="14727" fillcolor="#77b64e [3033]" stroked="f">
                <v:fill color2="#6eaa46 [3177]" rotate="t" colors="0 #81b861;.5 #6fb242;1 #61a235" focus="100%" type="gradient">
                  <o:fill v:ext="view" type="gradientUnscaled"/>
                </v:fill>
                <v:shadow on="t" color="black" opacity="41287f" offset="0,1.5pt"/>
              </v:shape>
            </w:pict>
          </mc:Fallback>
        </mc:AlternateContent>
      </w:r>
    </w:p>
    <w:p w14:paraId="2E121629"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3BE45FF0" w14:textId="7D377E11" w:rsidR="00054907" w:rsidRDefault="00E3299B" w:rsidP="00054907">
      <w:r>
        <w:rPr>
          <w:noProof/>
        </w:rPr>
        <mc:AlternateContent>
          <mc:Choice Requires="wps">
            <w:drawing>
              <wp:anchor distT="0" distB="0" distL="114300" distR="114300" simplePos="0" relativeHeight="251672064" behindDoc="0" locked="0" layoutInCell="1" allowOverlap="1" wp14:anchorId="6D51B87D" wp14:editId="7D56924D">
                <wp:simplePos x="0" y="0"/>
                <wp:positionH relativeFrom="margin">
                  <wp:posOffset>5036185</wp:posOffset>
                </wp:positionH>
                <wp:positionV relativeFrom="paragraph">
                  <wp:posOffset>257175</wp:posOffset>
                </wp:positionV>
                <wp:extent cx="1304925" cy="895350"/>
                <wp:effectExtent l="11430" t="8255" r="17145" b="29845"/>
                <wp:wrapNone/>
                <wp:docPr id="196" name="Dikdörtgen: Köşeleri Yuvarlatılmış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89535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0D4CEF9C" w14:textId="77777777" w:rsidR="00054907" w:rsidRPr="00783BBB" w:rsidRDefault="00054907" w:rsidP="00054907">
                            <w:pPr>
                              <w:jc w:val="center"/>
                              <w:rPr>
                                <w:b/>
                                <w:bCs/>
                              </w:rPr>
                            </w:pPr>
                            <w:r w:rsidRPr="00783BBB">
                              <w:rPr>
                                <w:b/>
                                <w:bCs/>
                              </w:rPr>
                              <w:t>MOTOR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D51B87D" id="Dikdörtgen: Köşeleri Yuvarlatılmış 61" o:spid="_x0000_s1027" style="position:absolute;margin-left:396.55pt;margin-top:20.25pt;width:102.75pt;height:70.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" fillcolor="#81b861" strokecolor="#70ad47 [3209]" strokeweight="1pt">
                <v:fill color2="#81b861" rotate="t" colors="0 #81b861;.25 #6fb242;.5 #61a235;.75 #6fb242;1 #81b861" focus="100%" type="gradient"/>
                <v:shadow on="t" color="#375623 [1609]" offset="1pt"/>
                <v:textbox>
                  <w:txbxContent>
                    <w:p w14:paraId="0D4CEF9C" w14:textId="77777777" w:rsidR="00054907" w:rsidRPr="00783BBB" w:rsidRDefault="00054907" w:rsidP="00054907">
                      <w:pPr>
                        <w:jc w:val="center"/>
                        <w:rPr>
                          <w:b/>
                          <w:bCs/>
                        </w:rPr>
                      </w:pPr>
                      <w:r w:rsidRPr="00783BBB">
                        <w:rPr>
                          <w:b/>
                          <w:bCs/>
                        </w:rPr>
                        <w:t>MOTOR</w:t>
                      </w:r>
                    </w:p>
                  </w:txbxContent>
                </v:textbox>
                <w10:wrap anchorx="margin"/>
              </v:roundrect>
            </w:pict>
          </mc:Fallback>
        </mc:AlternateContent>
      </w:r>
      <w:r>
        <w:rPr>
          <w:noProof/>
        </w:rPr>
        <mc:AlternateContent>
          <mc:Choice Requires="wps">
            <w:drawing>
              <wp:anchor distT="0" distB="0" distL="114300" distR="114300" simplePos="0" relativeHeight="251671040" behindDoc="0" locked="0" layoutInCell="1" allowOverlap="1" wp14:anchorId="7DB06747" wp14:editId="7EF237BA">
                <wp:simplePos x="0" y="0"/>
                <wp:positionH relativeFrom="column">
                  <wp:posOffset>3057525</wp:posOffset>
                </wp:positionH>
                <wp:positionV relativeFrom="paragraph">
                  <wp:posOffset>210820</wp:posOffset>
                </wp:positionV>
                <wp:extent cx="1428750" cy="866775"/>
                <wp:effectExtent l="13970" t="9525" r="14605" b="28575"/>
                <wp:wrapNone/>
                <wp:docPr id="195" name="Dikdörtgen: Köşeleri Yuvarlatılmış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866775"/>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5A01ACBF" w14:textId="77777777" w:rsidR="00054907" w:rsidRPr="00783BBB" w:rsidRDefault="00054907" w:rsidP="00054907">
                            <w:pPr>
                              <w:jc w:val="center"/>
                              <w:rPr>
                                <w:b/>
                                <w:bCs/>
                              </w:rPr>
                            </w:pPr>
                            <w:r w:rsidRPr="00783BBB">
                              <w:rPr>
                                <w:b/>
                                <w:bCs/>
                              </w:rPr>
                              <w:t>MOTOR SÜRÜCÜ</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DB06747" id="Dikdörtgen: Köşeleri Yuvarlatılmış 60" o:spid="_x0000_s1028" style="position:absolute;margin-left:240.75pt;margin-top:16.6pt;width:112.5pt;height:68.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" fillcolor="#81b861" strokecolor="#70ad47 [3209]" strokeweight="1pt">
                <v:fill color2="#81b861" rotate="t" colors="0 #81b861;.25 #6fb242;.5 #61a235;.75 #6fb242;1 #81b861" focus="100%" type="gradient"/>
                <v:shadow on="t" color="#375623 [1609]" offset="1pt"/>
                <v:textbox>
                  <w:txbxContent>
                    <w:p w14:paraId="5A01ACBF" w14:textId="77777777" w:rsidR="00054907" w:rsidRPr="00783BBB" w:rsidRDefault="00054907" w:rsidP="00054907">
                      <w:pPr>
                        <w:jc w:val="center"/>
                        <w:rPr>
                          <w:b/>
                          <w:bCs/>
                        </w:rPr>
                      </w:pPr>
                      <w:r w:rsidRPr="00783BBB">
                        <w:rPr>
                          <w:b/>
                          <w:bCs/>
                        </w:rPr>
                        <w:t>MOTOR SÜRÜCÜ</w:t>
                      </w:r>
                    </w:p>
                  </w:txbxContent>
                </v:textbox>
              </v:roundrect>
            </w:pict>
          </mc:Fallback>
        </mc:AlternateContent>
      </w:r>
      <w:r>
        <w:rPr>
          <w:noProof/>
        </w:rPr>
        <mc:AlternateContent>
          <mc:Choice Requires="wps">
            <w:drawing>
              <wp:anchor distT="0" distB="0" distL="114300" distR="114300" simplePos="0" relativeHeight="251667968" behindDoc="0" locked="0" layoutInCell="1" allowOverlap="1" wp14:anchorId="6AE8F5BA" wp14:editId="418293C8">
                <wp:simplePos x="0" y="0"/>
                <wp:positionH relativeFrom="column">
                  <wp:posOffset>-819150</wp:posOffset>
                </wp:positionH>
                <wp:positionV relativeFrom="paragraph">
                  <wp:posOffset>304800</wp:posOffset>
                </wp:positionV>
                <wp:extent cx="1276350" cy="857250"/>
                <wp:effectExtent l="13970" t="8255" r="14605" b="29845"/>
                <wp:wrapNone/>
                <wp:docPr id="194" name="Dikdörtgen: Köşeleri Yuvarlatılmış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85725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3BE59A57" w14:textId="77777777" w:rsidR="00054907" w:rsidRPr="00054907" w:rsidRDefault="00054907" w:rsidP="00054907">
                            <w:pPr>
                              <w:jc w:val="center"/>
                              <w:rPr>
                                <w:b/>
                                <w:bCs/>
                              </w:rPr>
                            </w:pPr>
                            <w:r w:rsidRPr="00054907">
                              <w:rPr>
                                <w:b/>
                                <w:bCs/>
                              </w:rPr>
                              <w:t>ULTRASONİK SENSÖR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AE8F5BA" id="Dikdörtgen: Köşeleri Yuvarlatılmış 66" o:spid="_x0000_s1029" style="position:absolute;margin-left:-64.5pt;margin-top:24pt;width:100.5pt;height:6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" fillcolor="#81b861" strokecolor="#70ad47 [3209]" strokeweight="1pt">
                <v:fill color2="#81b861" rotate="t" colors="0 #81b861;.25 #6fb242;.5 #61a235;.75 #6fb242;1 #81b861" focus="100%" type="gradient"/>
                <v:shadow on="t" color="#375623 [1609]" offset="1pt"/>
                <v:textbox>
                  <w:txbxContent>
                    <w:p w14:paraId="3BE59A57" w14:textId="77777777" w:rsidR="00054907" w:rsidRPr="00054907" w:rsidRDefault="00054907" w:rsidP="00054907">
                      <w:pPr>
                        <w:jc w:val="center"/>
                        <w:rPr>
                          <w:b/>
                          <w:bCs/>
                        </w:rPr>
                      </w:pPr>
                      <w:r w:rsidRPr="00054907">
                        <w:rPr>
                          <w:b/>
                          <w:bCs/>
                        </w:rPr>
                        <w:t>ULTRASONİK SENSÖR</w:t>
                      </w:r>
                    </w:p>
                  </w:txbxContent>
                </v:textbox>
              </v:roundrect>
            </w:pict>
          </mc:Fallback>
        </mc:AlternateContent>
      </w:r>
      <w:r>
        <w:rPr>
          <w:noProof/>
        </w:rPr>
        <mc:AlternateContent>
          <mc:Choice Requires="wps">
            <w:drawing>
              <wp:anchor distT="0" distB="0" distL="114300" distR="114300" simplePos="0" relativeHeight="251670016" behindDoc="0" locked="0" layoutInCell="1" allowOverlap="1" wp14:anchorId="6CD66259" wp14:editId="5F6AC69F">
                <wp:simplePos x="0" y="0"/>
                <wp:positionH relativeFrom="column">
                  <wp:posOffset>1171575</wp:posOffset>
                </wp:positionH>
                <wp:positionV relativeFrom="paragraph">
                  <wp:posOffset>238125</wp:posOffset>
                </wp:positionV>
                <wp:extent cx="1438275" cy="885825"/>
                <wp:effectExtent l="13970" t="8255" r="14605" b="29845"/>
                <wp:wrapNone/>
                <wp:docPr id="193" name="Dikdörtgen: Köşeleri Yuvarlatılmış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885825"/>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ap="flat" cmpd="sng" algn="ctr">
                          <a:solidFill>
                            <a:schemeClr val="accent6">
                              <a:lumMod val="100000"/>
                              <a:lumOff val="0"/>
                            </a:schemeClr>
                          </a:solidFill>
                          <a:prstDash val="solid"/>
                          <a:miter lim="800000"/>
                          <a:headEnd/>
                          <a:tailEnd/>
                        </a:ln>
                        <a:effectLst>
                          <a:outerShdw dist="28398" dir="3806097" algn="ctr" rotWithShape="0">
                            <a:schemeClr val="accent6">
                              <a:lumMod val="50000"/>
                              <a:lumOff val="0"/>
                            </a:schemeClr>
                          </a:outerShdw>
                        </a:effectLst>
                      </wps:spPr>
                      <wps:txbx>
                        <w:txbxContent>
                          <w:p w14:paraId="1A5587EF" w14:textId="77777777" w:rsidR="00054907" w:rsidRPr="00054907" w:rsidRDefault="00054907" w:rsidP="00054907">
                            <w:pPr>
                              <w:jc w:val="center"/>
                              <w:rPr>
                                <w:b/>
                                <w:bCs/>
                              </w:rPr>
                            </w:pPr>
                            <w:r w:rsidRPr="00054907">
                              <w:rPr>
                                <w:b/>
                                <w:bCs/>
                              </w:rPr>
                              <w:t>MİKRODENETLEYİCİ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6CD66259" id="Dikdörtgen: Köşeleri Yuvarlatılmış 3" o:spid="_x0000_s1030" style="position:absolute;margin-left:92.25pt;margin-top:18.75pt;width:113.25pt;height:69.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" fillcolor="#81b861" strokecolor="#70ad47 [3209]" strokeweight="1pt">
                <v:fill color2="#81b861" rotate="t" colors="0 #81b861;.25 #6fb242;.5 #61a235;.75 #6fb242;1 #81b861" focus="100%" type="gradient"/>
                <v:stroke joinstyle="miter"/>
                <v:shadow on="t" color="#375623 [1609]" offset="1pt"/>
                <v:textbox>
                  <w:txbxContent>
                    <w:p w14:paraId="1A5587EF" w14:textId="77777777" w:rsidR="00054907" w:rsidRPr="00054907" w:rsidRDefault="00054907" w:rsidP="00054907">
                      <w:pPr>
                        <w:jc w:val="center"/>
                        <w:rPr>
                          <w:b/>
                          <w:bCs/>
                        </w:rPr>
                      </w:pPr>
                      <w:r w:rsidRPr="00054907">
                        <w:rPr>
                          <w:b/>
                          <w:bCs/>
                        </w:rPr>
                        <w:t>MİKRODENETLEYİCİ</w:t>
                      </w:r>
                    </w:p>
                  </w:txbxContent>
                </v:textbox>
              </v:roundrect>
            </w:pict>
          </mc:Fallback>
        </mc:AlternateContent>
      </w:r>
    </w:p>
    <w:p w14:paraId="06E8F7DE"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3279B260" w14:textId="09FBD032" w:rsidR="000A4BA6" w:rsidRPr="000A4BA6" w:rsidRDefault="00E3299B" w:rsidP="000A4BA6">
      <w:pPr>
        <w:suppressAutoHyphens/>
        <w:spacing w:after="0" w:line="360" w:lineRule="auto"/>
        <w:rPr>
          <w:rFonts w:ascii="Times New Roman" w:eastAsia="Times New Roman" w:hAnsi="Times New Roman" w:cs="Times New Roman"/>
          <w:sz w:val="24"/>
          <w:szCs w:val="24"/>
          <w:lang w:val="en-US" w:eastAsia="ar-SA"/>
        </w:rPr>
      </w:pPr>
      <w:r>
        <w:rPr>
          <w:noProof/>
        </w:rPr>
        <mc:AlternateContent>
          <mc:Choice Requires="wps">
            <w:drawing>
              <wp:anchor distT="0" distB="0" distL="114300" distR="114300" simplePos="0" relativeHeight="251676160" behindDoc="0" locked="0" layoutInCell="1" allowOverlap="1" wp14:anchorId="1BF12701" wp14:editId="33ACDF35">
                <wp:simplePos x="0" y="0"/>
                <wp:positionH relativeFrom="column">
                  <wp:posOffset>4562475</wp:posOffset>
                </wp:positionH>
                <wp:positionV relativeFrom="paragraph">
                  <wp:posOffset>51435</wp:posOffset>
                </wp:positionV>
                <wp:extent cx="371475" cy="209550"/>
                <wp:effectExtent l="57150" t="38100" r="0" b="57150"/>
                <wp:wrapNone/>
                <wp:docPr id="192" name="Ok: Sağ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75" cy="209550"/>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BB3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192" o:spid="_x0000_s1026" type="#_x0000_t13" style="position:absolute;margin-left:359.25pt;margin-top:4.05pt;width:29.25pt;height:1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" adj="15508"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75136" behindDoc="0" locked="0" layoutInCell="1" allowOverlap="1" wp14:anchorId="2E9F8FB1" wp14:editId="6FB2A988">
                <wp:simplePos x="0" y="0"/>
                <wp:positionH relativeFrom="column">
                  <wp:posOffset>2686050</wp:posOffset>
                </wp:positionH>
                <wp:positionV relativeFrom="paragraph">
                  <wp:posOffset>70485</wp:posOffset>
                </wp:positionV>
                <wp:extent cx="400050" cy="180975"/>
                <wp:effectExtent l="57150" t="38100" r="0" b="66675"/>
                <wp:wrapNone/>
                <wp:docPr id="127" name="Ok: Sağ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18097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17BB" id="Ok: Sağ 127" o:spid="_x0000_s1026" type="#_x0000_t13" style="position:absolute;margin-left:211.5pt;margin-top:5.55pt;width:31.5pt;height:1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" adj="16714"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74112" behindDoc="0" locked="0" layoutInCell="1" allowOverlap="1" wp14:anchorId="60349C16" wp14:editId="1F774760">
                <wp:simplePos x="0" y="0"/>
                <wp:positionH relativeFrom="column">
                  <wp:posOffset>657225</wp:posOffset>
                </wp:positionH>
                <wp:positionV relativeFrom="paragraph">
                  <wp:posOffset>99060</wp:posOffset>
                </wp:positionV>
                <wp:extent cx="342900" cy="171450"/>
                <wp:effectExtent l="57150" t="38100" r="0" b="57150"/>
                <wp:wrapNone/>
                <wp:docPr id="126" name="Ok: Sağ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71450"/>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9A90" id="Ok: Sağ 126" o:spid="_x0000_s1026" type="#_x0000_t13" style="position:absolute;margin-left:51.75pt;margin-top:7.8pt;width:27pt;height:1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" fillcolor="#77b64e [3033]" stroked="f">
                <v:fill color2="#6eaa46 [3177]" rotate="t" colors="0 #81b861;.5 #6fb242;1 #61a235" focus="100%" type="gradient">
                  <o:fill v:ext="view" type="gradientUnscaled"/>
                </v:fill>
                <v:shadow on="t" color="black" opacity="41287f" offset="0,1.5pt"/>
              </v:shape>
            </w:pict>
          </mc:Fallback>
        </mc:AlternateContent>
      </w:r>
    </w:p>
    <w:p w14:paraId="01BCE598"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46C0AE18" w14:textId="62209188" w:rsidR="000A4BA6" w:rsidRPr="000A4BA6" w:rsidRDefault="00E3299B" w:rsidP="000A4BA6">
      <w:pPr>
        <w:suppressAutoHyphens/>
        <w:spacing w:after="0" w:line="360" w:lineRule="auto"/>
        <w:rPr>
          <w:rFonts w:ascii="Times New Roman" w:eastAsia="Times New Roman" w:hAnsi="Times New Roman" w:cs="Times New Roman"/>
          <w:b/>
          <w:bCs/>
          <w:sz w:val="28"/>
          <w:szCs w:val="28"/>
          <w:lang w:val="en-US" w:eastAsia="ar-SA"/>
        </w:rPr>
      </w:pPr>
      <w:r>
        <w:rPr>
          <w:noProof/>
        </w:rPr>
        <mc:AlternateContent>
          <mc:Choice Requires="wps">
            <w:drawing>
              <wp:anchor distT="0" distB="0" distL="114300" distR="114300" simplePos="0" relativeHeight="251678208" behindDoc="0" locked="0" layoutInCell="1" allowOverlap="1" wp14:anchorId="71196C18" wp14:editId="7E641FB0">
                <wp:simplePos x="0" y="0"/>
                <wp:positionH relativeFrom="column">
                  <wp:posOffset>1866900</wp:posOffset>
                </wp:positionH>
                <wp:positionV relativeFrom="paragraph">
                  <wp:posOffset>230505</wp:posOffset>
                </wp:positionV>
                <wp:extent cx="171450" cy="304800"/>
                <wp:effectExtent l="57150" t="38100" r="19050" b="57150"/>
                <wp:wrapNone/>
                <wp:docPr id="125" name="Ok: Yukarı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304800"/>
                        </a:xfrm>
                        <a:prstGeom prst="up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5D8911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Ok: Yukarı 125" o:spid="_x0000_s1026" type="#_x0000_t68" style="position:absolute;margin-left:147pt;margin-top:18.15pt;width:13.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" adj="6075" fillcolor="#77b64e [3033]" stroked="f">
                <v:fill color2="#6eaa46 [3177]" rotate="t" colors="0 #81b861;.5 #6fb242;1 #61a235" focus="100%" type="gradient">
                  <o:fill v:ext="view" type="gradientUnscaled"/>
                </v:fill>
                <v:shadow on="t" color="black" opacity="41287f" offset="0,1.5pt"/>
              </v:shape>
            </w:pict>
          </mc:Fallback>
        </mc:AlternateContent>
      </w:r>
      <w:r w:rsidR="000A4BA6" w:rsidRPr="000A4BA6">
        <w:rPr>
          <w:rFonts w:ascii="Times New Roman" w:eastAsia="Times New Roman" w:hAnsi="Times New Roman" w:cs="Times New Roman"/>
          <w:b/>
          <w:bCs/>
          <w:sz w:val="28"/>
          <w:szCs w:val="28"/>
          <w:lang w:val="en-US" w:eastAsia="ar-SA"/>
        </w:rPr>
        <w:t xml:space="preserve">   </w:t>
      </w:r>
    </w:p>
    <w:p w14:paraId="68E39933"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7E791922" w14:textId="7BB429D1" w:rsidR="000A4BA6" w:rsidRPr="000A4BA6" w:rsidRDefault="00E3299B" w:rsidP="000A4BA6">
      <w:pPr>
        <w:suppressAutoHyphens/>
        <w:spacing w:after="0" w:line="360" w:lineRule="auto"/>
        <w:jc w:val="center"/>
        <w:rPr>
          <w:rFonts w:ascii="Times New Roman" w:eastAsia="Times New Roman" w:hAnsi="Times New Roman" w:cs="Times New Roman"/>
          <w:sz w:val="24"/>
          <w:szCs w:val="24"/>
          <w:lang w:val="en-US" w:eastAsia="ar-SA"/>
        </w:rPr>
      </w:pPr>
      <w:r>
        <w:rPr>
          <w:noProof/>
        </w:rPr>
        <mc:AlternateContent>
          <mc:Choice Requires="wps">
            <w:drawing>
              <wp:anchor distT="0" distB="0" distL="114300" distR="114300" simplePos="0" relativeHeight="251673088" behindDoc="0" locked="0" layoutInCell="1" allowOverlap="1" wp14:anchorId="391B00AE" wp14:editId="3E667570">
                <wp:simplePos x="0" y="0"/>
                <wp:positionH relativeFrom="column">
                  <wp:posOffset>1162050</wp:posOffset>
                </wp:positionH>
                <wp:positionV relativeFrom="paragraph">
                  <wp:posOffset>141605</wp:posOffset>
                </wp:positionV>
                <wp:extent cx="1504950" cy="723900"/>
                <wp:effectExtent l="13970" t="8255" r="14605" b="29845"/>
                <wp:wrapNone/>
                <wp:docPr id="124" name="Dikdörtgen: Köşeleri Yuvarlatılmış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723900"/>
                        </a:xfrm>
                        <a:prstGeom prst="roundRect">
                          <a:avLst>
                            <a:gd name="adj" fmla="val 16667"/>
                          </a:avLst>
                        </a:prstGeom>
                        <a:gradFill rotWithShape="1">
                          <a:gsLst>
                            <a:gs pos="0">
                              <a:srgbClr val="81B861"/>
                            </a:gs>
                            <a:gs pos="25000">
                              <a:srgbClr val="6FB242"/>
                            </a:gs>
                            <a:gs pos="50000">
                              <a:srgbClr val="61A235"/>
                            </a:gs>
                            <a:gs pos="75000">
                              <a:srgbClr val="6FB242"/>
                            </a:gs>
                            <a:gs pos="100000">
                              <a:srgbClr val="81B861"/>
                            </a:gs>
                          </a:gsLst>
                          <a:lin ang="5400000" scaled="1"/>
                        </a:gradFill>
                        <a:ln w="12700" cmpd="sng">
                          <a:solidFill>
                            <a:schemeClr val="accent6">
                              <a:lumMod val="100000"/>
                              <a:lumOff val="0"/>
                            </a:schemeClr>
                          </a:solidFill>
                          <a:prstDash val="solid"/>
                          <a:round/>
                          <a:headEnd/>
                          <a:tailEnd/>
                        </a:ln>
                        <a:effectLst>
                          <a:outerShdw blurRad="57150" dist="28398" dir="3806097" algn="ctr" rotWithShape="0">
                            <a:schemeClr val="accent6">
                              <a:lumMod val="50000"/>
                              <a:lumOff val="0"/>
                            </a:schemeClr>
                          </a:outerShdw>
                        </a:effectLst>
                      </wps:spPr>
                      <wps:txbx>
                        <w:txbxContent>
                          <w:p w14:paraId="35F3C060" w14:textId="77777777" w:rsidR="00054907" w:rsidRPr="00783BBB" w:rsidRDefault="00054907" w:rsidP="00054907">
                            <w:pPr>
                              <w:jc w:val="center"/>
                              <w:rPr>
                                <w:b/>
                                <w:bCs/>
                              </w:rPr>
                            </w:pPr>
                            <w:r w:rsidRPr="00783BBB">
                              <w:rPr>
                                <w:b/>
                                <w:bCs/>
                              </w:rPr>
                              <w:t>BLUETOOTH</w:t>
                            </w:r>
                          </w:p>
                          <w:p w14:paraId="6327F9B7" w14:textId="77777777" w:rsidR="00054907" w:rsidRPr="00783BBB" w:rsidRDefault="00054907" w:rsidP="00054907">
                            <w:pPr>
                              <w:jc w:val="center"/>
                              <w:rPr>
                                <w:b/>
                                <w:bCs/>
                              </w:rPr>
                            </w:pPr>
                            <w:r w:rsidRPr="00783BBB">
                              <w:rPr>
                                <w:b/>
                                <w:bCs/>
                              </w:rPr>
                              <w:t>MODÜL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91B00AE" id="Dikdörtgen: Köşeleri Yuvarlatılmış 65" o:spid="_x0000_s1031" style="position:absolute;left:0;text-align:left;margin-left:91.5pt;margin-top:11.15pt;width:118.5pt;height:5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" fillcolor="#81b861" strokecolor="#70ad47 [3209]" strokeweight="1pt">
                <v:fill color2="#81b861" rotate="t" colors="0 #81b861;.25 #6fb242;.5 #61a235;.75 #6fb242;1 #81b861" focus="100%" type="gradient"/>
                <v:shadow on="t" color="#375623 [1609]" offset="1pt"/>
                <v:textbox>
                  <w:txbxContent>
                    <w:p w14:paraId="35F3C060" w14:textId="77777777" w:rsidR="00054907" w:rsidRPr="00783BBB" w:rsidRDefault="00054907" w:rsidP="00054907">
                      <w:pPr>
                        <w:jc w:val="center"/>
                        <w:rPr>
                          <w:b/>
                          <w:bCs/>
                        </w:rPr>
                      </w:pPr>
                      <w:r w:rsidRPr="00783BBB">
                        <w:rPr>
                          <w:b/>
                          <w:bCs/>
                        </w:rPr>
                        <w:t>BLUETOOTH</w:t>
                      </w:r>
                    </w:p>
                    <w:p w14:paraId="6327F9B7" w14:textId="77777777" w:rsidR="00054907" w:rsidRPr="00783BBB" w:rsidRDefault="00054907" w:rsidP="00054907">
                      <w:pPr>
                        <w:jc w:val="center"/>
                        <w:rPr>
                          <w:b/>
                          <w:bCs/>
                        </w:rPr>
                      </w:pPr>
                      <w:r w:rsidRPr="00783BBB">
                        <w:rPr>
                          <w:b/>
                          <w:bCs/>
                        </w:rPr>
                        <w:t>MODÜL</w:t>
                      </w:r>
                    </w:p>
                  </w:txbxContent>
                </v:textbox>
              </v:roundrect>
            </w:pict>
          </mc:Fallback>
        </mc:AlternateContent>
      </w:r>
    </w:p>
    <w:p w14:paraId="421D0BEC"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6F5F21E4" w14:textId="56A45BA9"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2FA41AC5"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45A3C39E" w14:textId="33C64F03" w:rsid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1F2835">
        <w:rPr>
          <w:rFonts w:ascii="Times New Roman" w:eastAsia="Times New Roman" w:hAnsi="Times New Roman" w:cs="Times New Roman"/>
          <w:sz w:val="24"/>
          <w:szCs w:val="24"/>
          <w:lang w:val="en-US" w:eastAsia="ar-SA"/>
        </w:rPr>
        <w:t>1</w:t>
      </w: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w:t>
      </w:r>
      <w:r w:rsidR="00EA74B8">
        <w:rPr>
          <w:rFonts w:ascii="Times New Roman" w:eastAsia="Times New Roman" w:hAnsi="Times New Roman" w:cs="Times New Roman"/>
          <w:sz w:val="24"/>
          <w:szCs w:val="24"/>
          <w:lang w:val="en-US" w:eastAsia="ar-SA"/>
        </w:rPr>
        <w:t>n</w:t>
      </w:r>
      <w:proofErr w:type="spellEnd"/>
      <w:r w:rsidR="00EA74B8">
        <w:rPr>
          <w:rFonts w:ascii="Times New Roman" w:eastAsia="Times New Roman" w:hAnsi="Times New Roman" w:cs="Times New Roman"/>
          <w:sz w:val="24"/>
          <w:szCs w:val="24"/>
          <w:lang w:val="en-US" w:eastAsia="ar-SA"/>
        </w:rPr>
        <w:t xml:space="preserve"> Blok </w:t>
      </w:r>
      <w:proofErr w:type="spellStart"/>
      <w:r w:rsidR="00EA74B8">
        <w:rPr>
          <w:rFonts w:ascii="Times New Roman" w:eastAsia="Times New Roman" w:hAnsi="Times New Roman" w:cs="Times New Roman"/>
          <w:sz w:val="24"/>
          <w:szCs w:val="24"/>
          <w:lang w:val="en-US" w:eastAsia="ar-SA"/>
        </w:rPr>
        <w:t>Diyagramı</w:t>
      </w:r>
      <w:proofErr w:type="spellEnd"/>
    </w:p>
    <w:p w14:paraId="59D204A6" w14:textId="690936FC" w:rsidR="0091271A" w:rsidRDefault="0091271A" w:rsidP="000A4BA6">
      <w:pPr>
        <w:suppressAutoHyphens/>
        <w:spacing w:after="0" w:line="360" w:lineRule="auto"/>
        <w:jc w:val="center"/>
        <w:rPr>
          <w:rFonts w:ascii="Times New Roman" w:eastAsia="Times New Roman" w:hAnsi="Times New Roman" w:cs="Times New Roman"/>
          <w:sz w:val="24"/>
          <w:szCs w:val="24"/>
          <w:lang w:val="en-US" w:eastAsia="ar-SA"/>
        </w:rPr>
      </w:pPr>
    </w:p>
    <w:p w14:paraId="7A07B037" w14:textId="77777777" w:rsidR="0091271A" w:rsidRDefault="0091271A" w:rsidP="000A4BA6">
      <w:pPr>
        <w:suppressAutoHyphens/>
        <w:spacing w:after="0" w:line="360" w:lineRule="auto"/>
        <w:jc w:val="both"/>
        <w:rPr>
          <w:rFonts w:ascii="Times New Roman" w:eastAsia="Times New Roman" w:hAnsi="Times New Roman" w:cs="Times New Roman"/>
          <w:sz w:val="24"/>
          <w:szCs w:val="24"/>
          <w:lang w:val="en-US" w:eastAsia="ar-SA"/>
        </w:rPr>
      </w:pPr>
    </w:p>
    <w:p w14:paraId="4714DEFB" w14:textId="4768BA09"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b/>
          <w:bCs/>
          <w:sz w:val="28"/>
          <w:szCs w:val="28"/>
          <w:lang w:val="en-US" w:eastAsia="ar-SA"/>
        </w:rPr>
        <w:t>3.2</w:t>
      </w:r>
      <w:r w:rsidR="0059281A">
        <w:rPr>
          <w:rFonts w:ascii="Times New Roman" w:eastAsia="Times New Roman" w:hAnsi="Times New Roman" w:cs="Times New Roman"/>
          <w:b/>
          <w:bCs/>
          <w:sz w:val="28"/>
          <w:szCs w:val="28"/>
          <w:lang w:val="en-US" w:eastAsia="ar-SA"/>
        </w:rPr>
        <w:t xml:space="preserve"> </w:t>
      </w:r>
      <w:proofErr w:type="spellStart"/>
      <w:r w:rsidR="0059281A" w:rsidRPr="000A4BA6">
        <w:rPr>
          <w:rFonts w:ascii="Times New Roman" w:eastAsia="Times New Roman" w:hAnsi="Times New Roman" w:cs="Times New Roman"/>
          <w:b/>
          <w:bCs/>
          <w:sz w:val="28"/>
          <w:szCs w:val="28"/>
          <w:lang w:val="en-US" w:eastAsia="ar-SA"/>
        </w:rPr>
        <w:t>Robotun</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Mekanik</w:t>
      </w:r>
      <w:proofErr w:type="spellEnd"/>
      <w:r w:rsidRPr="000A4BA6">
        <w:rPr>
          <w:rFonts w:ascii="Times New Roman" w:eastAsia="Times New Roman" w:hAnsi="Times New Roman" w:cs="Times New Roman"/>
          <w:b/>
          <w:bCs/>
          <w:sz w:val="28"/>
          <w:szCs w:val="28"/>
          <w:lang w:val="en-US" w:eastAsia="ar-SA"/>
        </w:rPr>
        <w:t xml:space="preserve"> </w:t>
      </w:r>
      <w:proofErr w:type="spellStart"/>
      <w:r w:rsidRPr="000A4BA6">
        <w:rPr>
          <w:rFonts w:ascii="Times New Roman" w:eastAsia="Times New Roman" w:hAnsi="Times New Roman" w:cs="Times New Roman"/>
          <w:b/>
          <w:bCs/>
          <w:sz w:val="28"/>
          <w:szCs w:val="28"/>
          <w:lang w:val="en-US" w:eastAsia="ar-SA"/>
        </w:rPr>
        <w:t>Tasarımı</w:t>
      </w:r>
      <w:proofErr w:type="spellEnd"/>
    </w:p>
    <w:p w14:paraId="06BB2917"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
    <w:p w14:paraId="55240C07" w14:textId="391524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Bu </w:t>
      </w:r>
      <w:proofErr w:type="spellStart"/>
      <w:r w:rsidRPr="000A4BA6">
        <w:rPr>
          <w:rFonts w:ascii="Times New Roman" w:eastAsia="Times New Roman" w:hAnsi="Times New Roman" w:cs="Times New Roman"/>
          <w:sz w:val="24"/>
          <w:szCs w:val="24"/>
          <w:lang w:val="en-US" w:eastAsia="ar-SA"/>
        </w:rPr>
        <w:t>bölümde</w:t>
      </w:r>
      <w:proofErr w:type="spellEnd"/>
      <w:r w:rsidRPr="000A4BA6">
        <w:rPr>
          <w:rFonts w:ascii="Times New Roman" w:eastAsia="Times New Roman" w:hAnsi="Times New Roman" w:cs="Times New Roman"/>
          <w:sz w:val="24"/>
          <w:szCs w:val="24"/>
          <w:lang w:val="en-US" w:eastAsia="ar-SA"/>
        </w:rPr>
        <w:t xml:space="preserve"> robot </w:t>
      </w:r>
      <w:proofErr w:type="spellStart"/>
      <w:r w:rsidRPr="000A4BA6">
        <w:rPr>
          <w:rFonts w:ascii="Times New Roman" w:eastAsia="Times New Roman" w:hAnsi="Times New Roman" w:cs="Times New Roman"/>
          <w:sz w:val="24"/>
          <w:szCs w:val="24"/>
          <w:lang w:val="en-US" w:eastAsia="ar-SA"/>
        </w:rPr>
        <w:t>tasarımında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tüm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mekanik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w:t>
      </w:r>
      <w:r w:rsidR="006A6530">
        <w:rPr>
          <w:rFonts w:ascii="Times New Roman" w:eastAsia="Times New Roman" w:hAnsi="Times New Roman" w:cs="Times New Roman"/>
          <w:sz w:val="24"/>
          <w:szCs w:val="24"/>
          <w:lang w:val="en-US" w:eastAsia="ar-SA"/>
        </w:rPr>
        <w:t>k</w:t>
      </w:r>
      <w:r w:rsidRPr="000A4BA6">
        <w:rPr>
          <w:rFonts w:ascii="Times New Roman" w:eastAsia="Times New Roman" w:hAnsi="Times New Roman" w:cs="Times New Roman"/>
          <w:sz w:val="24"/>
          <w:szCs w:val="24"/>
          <w:lang w:val="en-US" w:eastAsia="ar-SA"/>
        </w:rPr>
        <w:t>tron</w:t>
      </w:r>
      <w:r w:rsidR="005E4E1D">
        <w:rPr>
          <w:rFonts w:ascii="Times New Roman" w:eastAsia="Times New Roman" w:hAnsi="Times New Roman" w:cs="Times New Roman"/>
          <w:sz w:val="24"/>
          <w:szCs w:val="24"/>
          <w:lang w:val="en-US" w:eastAsia="ar-SA"/>
        </w:rPr>
        <w:t>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birimlerden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bahsedil</w:t>
      </w:r>
      <w:r w:rsidR="00861FE5">
        <w:rPr>
          <w:rFonts w:ascii="Times New Roman" w:eastAsia="Times New Roman" w:hAnsi="Times New Roman" w:cs="Times New Roman"/>
          <w:sz w:val="24"/>
          <w:szCs w:val="24"/>
          <w:lang w:val="en-US" w:eastAsia="ar-SA"/>
        </w:rPr>
        <w:t>miştir</w:t>
      </w:r>
      <w:proofErr w:type="spellEnd"/>
      <w:r w:rsidR="00861FE5">
        <w:rPr>
          <w:rFonts w:ascii="Times New Roman" w:eastAsia="Times New Roman" w:hAnsi="Times New Roman" w:cs="Times New Roman"/>
          <w:sz w:val="24"/>
          <w:szCs w:val="24"/>
          <w:lang w:val="en-US" w:eastAsia="ar-SA"/>
        </w:rPr>
        <w:t>.</w:t>
      </w:r>
      <w:r w:rsidR="003D64DB">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Parçaların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hangi</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amaçla,nasıl</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kullanıldığı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teknik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özelliklerine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değini</w:t>
      </w:r>
      <w:r w:rsidR="007006EE">
        <w:rPr>
          <w:rFonts w:ascii="Times New Roman" w:eastAsia="Times New Roman" w:hAnsi="Times New Roman" w:cs="Times New Roman"/>
          <w:sz w:val="24"/>
          <w:szCs w:val="24"/>
          <w:lang w:val="en-US" w:eastAsia="ar-SA"/>
        </w:rPr>
        <w:t>l</w:t>
      </w:r>
      <w:r w:rsidR="00861FE5">
        <w:rPr>
          <w:rFonts w:ascii="Times New Roman" w:eastAsia="Times New Roman" w:hAnsi="Times New Roman" w:cs="Times New Roman"/>
          <w:sz w:val="24"/>
          <w:szCs w:val="24"/>
          <w:lang w:val="en-US" w:eastAsia="ar-SA"/>
        </w:rPr>
        <w:t>miştir.</w:t>
      </w:r>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mekanik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w:t>
      </w:r>
      <w:proofErr w:type="spellEnd"/>
      <w:r w:rsidRPr="000A4BA6">
        <w:rPr>
          <w:rFonts w:ascii="Times New Roman" w:eastAsia="Times New Roman" w:hAnsi="Times New Roman" w:cs="Times New Roman"/>
          <w:sz w:val="24"/>
          <w:szCs w:val="24"/>
          <w:lang w:val="en-US" w:eastAsia="ar-SA"/>
        </w:rPr>
        <w:t xml:space="preserve"> Solid Works </w:t>
      </w:r>
      <w:proofErr w:type="spellStart"/>
      <w:r w:rsidRPr="000A4BA6">
        <w:rPr>
          <w:rFonts w:ascii="Times New Roman" w:eastAsia="Times New Roman" w:hAnsi="Times New Roman" w:cs="Times New Roman"/>
          <w:sz w:val="24"/>
          <w:szCs w:val="24"/>
          <w:lang w:val="en-US" w:eastAsia="ar-SA"/>
        </w:rPr>
        <w:t>isimli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çizim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programı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kullanılarak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gerçekleştirilmiştir</w:t>
      </w:r>
      <w:proofErr w:type="spellEnd"/>
      <w:r w:rsidRPr="000A4BA6">
        <w:rPr>
          <w:rFonts w:ascii="Times New Roman" w:eastAsia="Times New Roman" w:hAnsi="Times New Roman" w:cs="Times New Roman"/>
          <w:sz w:val="24"/>
          <w:szCs w:val="24"/>
          <w:lang w:val="en-US" w:eastAsia="ar-SA"/>
        </w:rPr>
        <w:t>.</w:t>
      </w:r>
    </w:p>
    <w:p w14:paraId="62EE5CFB"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6D71ED5C" w14:textId="05884F76"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ana </w:t>
      </w:r>
      <w:proofErr w:type="spellStart"/>
      <w:r w:rsidRPr="000A4BA6">
        <w:rPr>
          <w:rFonts w:ascii="Times New Roman" w:eastAsia="Times New Roman" w:hAnsi="Times New Roman" w:cs="Times New Roman"/>
          <w:sz w:val="24"/>
          <w:szCs w:val="24"/>
          <w:lang w:val="en-US" w:eastAsia="ar-SA"/>
        </w:rPr>
        <w:t>gövdesini</w:t>
      </w:r>
      <w:proofErr w:type="spellEnd"/>
      <w:r w:rsidRPr="000A4BA6">
        <w:rPr>
          <w:rFonts w:ascii="Times New Roman" w:eastAsia="Times New Roman" w:hAnsi="Times New Roman" w:cs="Times New Roman"/>
          <w:sz w:val="24"/>
          <w:szCs w:val="24"/>
          <w:lang w:val="en-US" w:eastAsia="ar-SA"/>
        </w:rPr>
        <w:t xml:space="preserve"> saran</w:t>
      </w:r>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ve</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kullanılan</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tüm</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parçaları</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içinde</w:t>
      </w:r>
      <w:proofErr w:type="spellEnd"/>
      <w:r w:rsidR="0075115F">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barındırabilen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dış</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tasarlanmıştır</w:t>
      </w:r>
      <w:proofErr w:type="spellEnd"/>
      <w:r w:rsidRPr="000A4BA6">
        <w:rPr>
          <w:rFonts w:ascii="Times New Roman" w:eastAsia="Times New Roman" w:hAnsi="Times New Roman" w:cs="Times New Roman"/>
          <w:sz w:val="24"/>
          <w:szCs w:val="24"/>
          <w:lang w:val="en-US" w:eastAsia="ar-SA"/>
        </w:rPr>
        <w:t xml:space="preserve">. Bu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w:t>
      </w:r>
      <w:proofErr w:type="spellEnd"/>
      <w:r w:rsidRPr="000A4BA6">
        <w:rPr>
          <w:rFonts w:ascii="Times New Roman" w:eastAsia="Times New Roman" w:hAnsi="Times New Roman" w:cs="Times New Roman"/>
          <w:sz w:val="24"/>
          <w:szCs w:val="24"/>
          <w:lang w:val="en-US" w:eastAsia="ar-SA"/>
        </w:rPr>
        <w:t xml:space="preserve"> Solid Works </w:t>
      </w:r>
      <w:proofErr w:type="spellStart"/>
      <w:r w:rsidRPr="000A4BA6">
        <w:rPr>
          <w:rFonts w:ascii="Times New Roman" w:eastAsia="Times New Roman" w:hAnsi="Times New Roman" w:cs="Times New Roman"/>
          <w:sz w:val="24"/>
          <w:szCs w:val="24"/>
          <w:lang w:val="en-US" w:eastAsia="ar-SA"/>
        </w:rPr>
        <w:t>programı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kullanılarak</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üç</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boyutlu</w:t>
      </w:r>
      <w:proofErr w:type="spellEnd"/>
      <w:r w:rsidR="003D64DB">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gerçekleştirilmiştir.Yapılan</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baskısı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üç</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boyutlu</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yazıcı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ile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edilmiştir</w:t>
      </w:r>
      <w:proofErr w:type="spellEnd"/>
      <w:r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8A1FAC">
        <w:rPr>
          <w:rFonts w:ascii="Times New Roman" w:eastAsia="Times New Roman" w:hAnsi="Times New Roman" w:cs="Times New Roman"/>
          <w:sz w:val="24"/>
          <w:szCs w:val="24"/>
          <w:lang w:val="en-US" w:eastAsia="ar-SA"/>
        </w:rPr>
        <w:t>2</w:t>
      </w: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8A1FAC">
        <w:rPr>
          <w:rFonts w:ascii="Times New Roman" w:eastAsia="Times New Roman" w:hAnsi="Times New Roman" w:cs="Times New Roman"/>
          <w:sz w:val="24"/>
          <w:szCs w:val="24"/>
          <w:lang w:val="en-US" w:eastAsia="ar-SA"/>
        </w:rPr>
        <w:t>3</w:t>
      </w:r>
      <w:r w:rsidRPr="000A4BA6">
        <w:rPr>
          <w:rFonts w:ascii="Times New Roman" w:eastAsia="Times New Roman" w:hAnsi="Times New Roman" w:cs="Times New Roman"/>
          <w:sz w:val="24"/>
          <w:szCs w:val="24"/>
          <w:lang w:val="en-US" w:eastAsia="ar-SA"/>
        </w:rPr>
        <w:t xml:space="preserve">.’de </w:t>
      </w:r>
      <w:proofErr w:type="spellStart"/>
      <w:r w:rsidRPr="000A4BA6">
        <w:rPr>
          <w:rFonts w:ascii="Times New Roman" w:eastAsia="Times New Roman" w:hAnsi="Times New Roman" w:cs="Times New Roman"/>
          <w:sz w:val="24"/>
          <w:szCs w:val="24"/>
          <w:lang w:val="en-US" w:eastAsia="ar-SA"/>
        </w:rPr>
        <w:t>tasarlanan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tasarımın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görüntüleri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verilmiştir</w:t>
      </w:r>
      <w:proofErr w:type="spellEnd"/>
      <w:r w:rsidR="0075115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Dış</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robottaki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tüm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birimleri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rahatlıkla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kaplayacak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büyüklükte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tasarlanmıştır</w:t>
      </w:r>
      <w:proofErr w:type="spellEnd"/>
      <w:r w:rsidR="0075115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rahat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manevra</w:t>
      </w:r>
      <w:proofErr w:type="spellEnd"/>
      <w:r w:rsidRPr="000A4BA6">
        <w:rPr>
          <w:rFonts w:ascii="Times New Roman" w:eastAsia="Times New Roman" w:hAnsi="Times New Roman" w:cs="Times New Roman"/>
          <w:sz w:val="24"/>
          <w:szCs w:val="24"/>
          <w:lang w:val="en-US" w:eastAsia="ar-SA"/>
        </w:rPr>
        <w:t xml:space="preserve"> </w:t>
      </w:r>
      <w:proofErr w:type="spellStart"/>
      <w:r w:rsidR="0075115F">
        <w:rPr>
          <w:rFonts w:ascii="Times New Roman" w:eastAsia="Times New Roman" w:hAnsi="Times New Roman" w:cs="Times New Roman"/>
          <w:sz w:val="24"/>
          <w:szCs w:val="24"/>
          <w:lang w:val="en-US" w:eastAsia="ar-SA"/>
        </w:rPr>
        <w:t>yapabilmesi</w:t>
      </w:r>
      <w:proofErr w:type="spellEnd"/>
      <w:r w:rsidR="0075115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edebilmesi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nasıl</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olacağı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önemli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unsur</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lastRenderedPageBreak/>
        <w:t>olmuştur.</w:t>
      </w:r>
      <w:r w:rsidR="003D64DB">
        <w:rPr>
          <w:rFonts w:ascii="Times New Roman" w:eastAsia="Times New Roman" w:hAnsi="Times New Roman" w:cs="Times New Roman"/>
          <w:sz w:val="24"/>
          <w:szCs w:val="24"/>
          <w:lang w:val="en-US" w:eastAsia="ar-SA"/>
        </w:rPr>
        <w:t>Daha</w:t>
      </w:r>
      <w:proofErr w:type="spellEnd"/>
      <w:proofErr w:type="gram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önce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yapılmış</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benzer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çalışmalara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bakıldığında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sıklıkla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kare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şeklinde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tasarımlar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ya</w:t>
      </w:r>
      <w:proofErr w:type="spellEnd"/>
      <w:r w:rsidR="003D64DB">
        <w:rPr>
          <w:rFonts w:ascii="Times New Roman" w:eastAsia="Times New Roman" w:hAnsi="Times New Roman" w:cs="Times New Roman"/>
          <w:sz w:val="24"/>
          <w:szCs w:val="24"/>
          <w:lang w:val="en-US" w:eastAsia="ar-SA"/>
        </w:rPr>
        <w:t xml:space="preserve"> da disk </w:t>
      </w:r>
      <w:proofErr w:type="spellStart"/>
      <w:r w:rsidR="003D64DB">
        <w:rPr>
          <w:rFonts w:ascii="Times New Roman" w:eastAsia="Times New Roman" w:hAnsi="Times New Roman" w:cs="Times New Roman"/>
          <w:sz w:val="24"/>
          <w:szCs w:val="24"/>
          <w:lang w:val="en-US" w:eastAsia="ar-SA"/>
        </w:rPr>
        <w:t>şeklinde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tasarımların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yapıldığı</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görülmüştür</w:t>
      </w:r>
      <w:proofErr w:type="spellEnd"/>
      <w:r w:rsidR="003D64DB">
        <w:rPr>
          <w:rFonts w:ascii="Times New Roman" w:eastAsia="Times New Roman" w:hAnsi="Times New Roman" w:cs="Times New Roman"/>
          <w:sz w:val="24"/>
          <w:szCs w:val="24"/>
          <w:lang w:val="en-US" w:eastAsia="ar-SA"/>
        </w:rPr>
        <w:t xml:space="preserve">. Bu </w:t>
      </w:r>
      <w:proofErr w:type="spellStart"/>
      <w:r w:rsidR="003D64DB">
        <w:rPr>
          <w:rFonts w:ascii="Times New Roman" w:eastAsia="Times New Roman" w:hAnsi="Times New Roman" w:cs="Times New Roman"/>
          <w:sz w:val="24"/>
          <w:szCs w:val="24"/>
          <w:lang w:val="en-US" w:eastAsia="ar-SA"/>
        </w:rPr>
        <w:t>iki</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birbirine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göre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kıyaslandığında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hareketin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daha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kolay</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sağlanması</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veya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ortamda</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bulunan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köşe</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gibi</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zeminler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düşünüldüğünde</w:t>
      </w:r>
      <w:proofErr w:type="spellEnd"/>
      <w:r w:rsidR="003D64DB">
        <w:rPr>
          <w:rFonts w:ascii="Times New Roman" w:eastAsia="Times New Roman" w:hAnsi="Times New Roman" w:cs="Times New Roman"/>
          <w:sz w:val="24"/>
          <w:szCs w:val="24"/>
          <w:lang w:val="en-US" w:eastAsia="ar-SA"/>
        </w:rPr>
        <w:t xml:space="preserve">, disk </w:t>
      </w:r>
      <w:proofErr w:type="spellStart"/>
      <w:r w:rsidR="003D64DB">
        <w:rPr>
          <w:rFonts w:ascii="Times New Roman" w:eastAsia="Times New Roman" w:hAnsi="Times New Roman" w:cs="Times New Roman"/>
          <w:sz w:val="24"/>
          <w:szCs w:val="24"/>
          <w:lang w:val="en-US" w:eastAsia="ar-SA"/>
        </w:rPr>
        <w:t>şeklindeki</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bir</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tasarımın</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daha</w:t>
      </w:r>
      <w:proofErr w:type="spellEnd"/>
      <w:r w:rsidR="003D64DB">
        <w:rPr>
          <w:rFonts w:ascii="Times New Roman" w:eastAsia="Times New Roman" w:hAnsi="Times New Roman" w:cs="Times New Roman"/>
          <w:sz w:val="24"/>
          <w:szCs w:val="24"/>
          <w:lang w:val="en-US" w:eastAsia="ar-SA"/>
        </w:rPr>
        <w:t xml:space="preserve"> ideal </w:t>
      </w:r>
      <w:proofErr w:type="spellStart"/>
      <w:r w:rsidR="003D64DB">
        <w:rPr>
          <w:rFonts w:ascii="Times New Roman" w:eastAsia="Times New Roman" w:hAnsi="Times New Roman" w:cs="Times New Roman"/>
          <w:sz w:val="24"/>
          <w:szCs w:val="24"/>
          <w:lang w:val="en-US" w:eastAsia="ar-SA"/>
        </w:rPr>
        <w:t>olacağı</w:t>
      </w:r>
      <w:proofErr w:type="spellEnd"/>
      <w:r w:rsidR="003D64DB">
        <w:rPr>
          <w:rFonts w:ascii="Times New Roman" w:eastAsia="Times New Roman" w:hAnsi="Times New Roman" w:cs="Times New Roman"/>
          <w:sz w:val="24"/>
          <w:szCs w:val="24"/>
          <w:lang w:val="en-US" w:eastAsia="ar-SA"/>
        </w:rPr>
        <w:t xml:space="preserve"> </w:t>
      </w:r>
      <w:proofErr w:type="spellStart"/>
      <w:r w:rsidR="003D64DB">
        <w:rPr>
          <w:rFonts w:ascii="Times New Roman" w:eastAsia="Times New Roman" w:hAnsi="Times New Roman" w:cs="Times New Roman"/>
          <w:sz w:val="24"/>
          <w:szCs w:val="24"/>
          <w:lang w:val="en-US" w:eastAsia="ar-SA"/>
        </w:rPr>
        <w:t>öngörülmüştür</w:t>
      </w:r>
      <w:proofErr w:type="spellEnd"/>
      <w:r w:rsidR="003D64DB">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 xml:space="preserve">Bu </w:t>
      </w:r>
      <w:proofErr w:type="spellStart"/>
      <w:r w:rsidRPr="000A4BA6">
        <w:rPr>
          <w:rFonts w:ascii="Times New Roman" w:eastAsia="Times New Roman" w:hAnsi="Times New Roman" w:cs="Times New Roman"/>
          <w:sz w:val="24"/>
          <w:szCs w:val="24"/>
          <w:lang w:val="en-US" w:eastAsia="ar-SA"/>
        </w:rPr>
        <w:t>bağlamda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birçok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alanda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rahatça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manevalar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yapmasını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sağlayabilmek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disk </w:t>
      </w:r>
      <w:proofErr w:type="spellStart"/>
      <w:r w:rsidRPr="000A4BA6">
        <w:rPr>
          <w:rFonts w:ascii="Times New Roman" w:eastAsia="Times New Roman" w:hAnsi="Times New Roman" w:cs="Times New Roman"/>
          <w:sz w:val="24"/>
          <w:szCs w:val="24"/>
          <w:lang w:val="en-US" w:eastAsia="ar-SA"/>
        </w:rPr>
        <w:t>şekline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karar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verilmiştir</w:t>
      </w:r>
      <w:proofErr w:type="spellEnd"/>
      <w:r w:rsidRPr="000A4BA6">
        <w:rPr>
          <w:rFonts w:ascii="Times New Roman" w:eastAsia="Times New Roman" w:hAnsi="Times New Roman" w:cs="Times New Roman"/>
          <w:sz w:val="24"/>
          <w:szCs w:val="24"/>
          <w:lang w:val="en-US" w:eastAsia="ar-SA"/>
        </w:rPr>
        <w:t>.</w:t>
      </w:r>
    </w:p>
    <w:p w14:paraId="46ABDD01"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4A4A4F7F"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1FD896B4"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noProof/>
          <w:sz w:val="24"/>
          <w:szCs w:val="24"/>
          <w:lang w:val="en-US" w:eastAsia="ar-SA"/>
        </w:rPr>
        <w:drawing>
          <wp:inline distT="0" distB="0" distL="0" distR="0" wp14:anchorId="0F79DE3A" wp14:editId="16C50E11">
            <wp:extent cx="3971389" cy="2948305"/>
            <wp:effectExtent l="0" t="0" r="0"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8145" cy="3049831"/>
                    </a:xfrm>
                    <a:prstGeom prst="rect">
                      <a:avLst/>
                    </a:prstGeom>
                  </pic:spPr>
                </pic:pic>
              </a:graphicData>
            </a:graphic>
          </wp:inline>
        </w:drawing>
      </w:r>
    </w:p>
    <w:p w14:paraId="531A2984"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2DB79AA6"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77B4A925" w14:textId="5B1DBE61"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8211C9">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2</w:t>
      </w: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Dış</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Kabuk</w:t>
      </w:r>
      <w:proofErr w:type="spellEnd"/>
      <w:r w:rsidRPr="000A4BA6">
        <w:rPr>
          <w:rFonts w:ascii="Times New Roman" w:eastAsia="Times New Roman" w:hAnsi="Times New Roman" w:cs="Times New Roman"/>
          <w:sz w:val="24"/>
          <w:szCs w:val="24"/>
          <w:lang w:val="en-US" w:eastAsia="ar-SA"/>
        </w:rPr>
        <w:t xml:space="preserve"> Alt </w:t>
      </w:r>
      <w:proofErr w:type="spellStart"/>
      <w:r w:rsidRPr="000A4BA6">
        <w:rPr>
          <w:rFonts w:ascii="Times New Roman" w:eastAsia="Times New Roman" w:hAnsi="Times New Roman" w:cs="Times New Roman"/>
          <w:sz w:val="24"/>
          <w:szCs w:val="24"/>
          <w:lang w:val="en-US" w:eastAsia="ar-SA"/>
        </w:rPr>
        <w:t>Görünüm</w:t>
      </w:r>
      <w:r w:rsidR="0091271A">
        <w:rPr>
          <w:rFonts w:ascii="Times New Roman" w:eastAsia="Times New Roman" w:hAnsi="Times New Roman" w:cs="Times New Roman"/>
          <w:sz w:val="24"/>
          <w:szCs w:val="24"/>
          <w:lang w:val="en-US" w:eastAsia="ar-SA"/>
        </w:rPr>
        <w:t>ü</w:t>
      </w:r>
      <w:proofErr w:type="spellEnd"/>
    </w:p>
    <w:p w14:paraId="68C9DE49"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23617B73"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
    <w:p w14:paraId="6DC9B7F3" w14:textId="77777777" w:rsidR="000A4BA6" w:rsidRPr="000A4BA6" w:rsidRDefault="000A4BA6" w:rsidP="000A4BA6">
      <w:pPr>
        <w:jc w:val="center"/>
        <w:rPr>
          <w:rFonts w:ascii="Times New Roman" w:eastAsia="Times New Roman" w:hAnsi="Times New Roman" w:cs="Times New Roman"/>
          <w:noProof/>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629BF447" wp14:editId="3D2FD2FF">
            <wp:extent cx="4754720" cy="2219325"/>
            <wp:effectExtent l="0" t="0" r="8255" b="0"/>
            <wp:docPr id="7" name="Resim 7" descr="metin, elektronik eşyalar, vitr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lektronik eşyalar, vitrin içeren bir resim&#10;&#10;Açıklama otomatik olarak oluşturuldu"/>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8399" cy="2244381"/>
                    </a:xfrm>
                    <a:prstGeom prst="rect">
                      <a:avLst/>
                    </a:prstGeom>
                  </pic:spPr>
                </pic:pic>
              </a:graphicData>
            </a:graphic>
          </wp:inline>
        </w:drawing>
      </w:r>
    </w:p>
    <w:p w14:paraId="6EA2E8ED" w14:textId="48A7FB2B" w:rsidR="000A4BA6" w:rsidRPr="000A4BA6" w:rsidRDefault="000A4BA6" w:rsidP="000A4BA6">
      <w:pPr>
        <w:suppressAutoHyphens/>
        <w:spacing w:after="0" w:line="360" w:lineRule="auto"/>
        <w:jc w:val="center"/>
        <w:rPr>
          <w:rFonts w:ascii="Times New Roman" w:eastAsia="Times New Roman" w:hAnsi="Times New Roman" w:cs="Times New Roman"/>
          <w:noProof/>
          <w:sz w:val="24"/>
          <w:szCs w:val="24"/>
          <w:lang w:val="en-US" w:eastAsia="ar-SA"/>
        </w:rPr>
      </w:pPr>
      <w:r w:rsidRPr="000A4BA6">
        <w:rPr>
          <w:rFonts w:ascii="Times New Roman" w:eastAsia="Times New Roman" w:hAnsi="Times New Roman" w:cs="Times New Roman"/>
          <w:noProof/>
          <w:sz w:val="24"/>
          <w:szCs w:val="24"/>
          <w:lang w:val="en-US" w:eastAsia="ar-SA"/>
        </w:rPr>
        <w:lastRenderedPageBreak/>
        <w:t>Şekil 3.</w:t>
      </w:r>
      <w:r w:rsidR="008A1FAC">
        <w:rPr>
          <w:rFonts w:ascii="Times New Roman" w:eastAsia="Times New Roman" w:hAnsi="Times New Roman" w:cs="Times New Roman"/>
          <w:noProof/>
          <w:sz w:val="24"/>
          <w:szCs w:val="24"/>
          <w:lang w:val="en-US" w:eastAsia="ar-SA"/>
        </w:rPr>
        <w:t>3</w:t>
      </w:r>
      <w:r w:rsidRPr="000A4BA6">
        <w:rPr>
          <w:rFonts w:ascii="Times New Roman" w:eastAsia="Times New Roman" w:hAnsi="Times New Roman" w:cs="Times New Roman"/>
          <w:noProof/>
          <w:sz w:val="24"/>
          <w:szCs w:val="24"/>
          <w:lang w:val="en-US" w:eastAsia="ar-SA"/>
        </w:rPr>
        <w:t xml:space="preserve">  Dış </w:t>
      </w:r>
      <w:r w:rsidR="008211C9">
        <w:rPr>
          <w:rFonts w:ascii="Times New Roman" w:eastAsia="Times New Roman" w:hAnsi="Times New Roman" w:cs="Times New Roman"/>
          <w:noProof/>
          <w:sz w:val="24"/>
          <w:szCs w:val="24"/>
          <w:lang w:val="en-US" w:eastAsia="ar-SA"/>
        </w:rPr>
        <w:t>K</w:t>
      </w:r>
      <w:r w:rsidRPr="000A4BA6">
        <w:rPr>
          <w:rFonts w:ascii="Times New Roman" w:eastAsia="Times New Roman" w:hAnsi="Times New Roman" w:cs="Times New Roman"/>
          <w:noProof/>
          <w:sz w:val="24"/>
          <w:szCs w:val="24"/>
          <w:lang w:val="en-US" w:eastAsia="ar-SA"/>
        </w:rPr>
        <w:t xml:space="preserve">abuk </w:t>
      </w:r>
      <w:r w:rsidR="008211C9">
        <w:rPr>
          <w:rFonts w:ascii="Times New Roman" w:eastAsia="Times New Roman" w:hAnsi="Times New Roman" w:cs="Times New Roman"/>
          <w:noProof/>
          <w:sz w:val="24"/>
          <w:szCs w:val="24"/>
          <w:lang w:val="en-US" w:eastAsia="ar-SA"/>
        </w:rPr>
        <w:t>Ö</w:t>
      </w:r>
      <w:r w:rsidRPr="000A4BA6">
        <w:rPr>
          <w:rFonts w:ascii="Times New Roman" w:eastAsia="Times New Roman" w:hAnsi="Times New Roman" w:cs="Times New Roman"/>
          <w:noProof/>
          <w:sz w:val="24"/>
          <w:szCs w:val="24"/>
          <w:lang w:val="en-US" w:eastAsia="ar-SA"/>
        </w:rPr>
        <w:t xml:space="preserve">n </w:t>
      </w:r>
      <w:r w:rsidR="008211C9">
        <w:rPr>
          <w:rFonts w:ascii="Times New Roman" w:eastAsia="Times New Roman" w:hAnsi="Times New Roman" w:cs="Times New Roman"/>
          <w:noProof/>
          <w:sz w:val="24"/>
          <w:szCs w:val="24"/>
          <w:lang w:val="en-US" w:eastAsia="ar-SA"/>
        </w:rPr>
        <w:t>G</w:t>
      </w:r>
      <w:r w:rsidRPr="000A4BA6">
        <w:rPr>
          <w:rFonts w:ascii="Times New Roman" w:eastAsia="Times New Roman" w:hAnsi="Times New Roman" w:cs="Times New Roman"/>
          <w:noProof/>
          <w:sz w:val="24"/>
          <w:szCs w:val="24"/>
          <w:lang w:val="en-US" w:eastAsia="ar-SA"/>
        </w:rPr>
        <w:t>örünüm</w:t>
      </w:r>
      <w:r w:rsidR="0091271A">
        <w:rPr>
          <w:rFonts w:ascii="Times New Roman" w:eastAsia="Times New Roman" w:hAnsi="Times New Roman" w:cs="Times New Roman"/>
          <w:noProof/>
          <w:sz w:val="24"/>
          <w:szCs w:val="24"/>
          <w:lang w:val="en-US" w:eastAsia="ar-SA"/>
        </w:rPr>
        <w:t>ü</w:t>
      </w:r>
    </w:p>
    <w:p w14:paraId="7ACEAB7A"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6595705D"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
    <w:p w14:paraId="3104822B"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1502720E" w14:textId="1623AE05"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gövdesini</w:t>
      </w:r>
      <w:proofErr w:type="spellEnd"/>
      <w:r w:rsidRPr="000A4BA6">
        <w:rPr>
          <w:rFonts w:ascii="Times New Roman" w:eastAsia="Times New Roman" w:hAnsi="Times New Roman" w:cs="Times New Roman"/>
          <w:sz w:val="24"/>
          <w:szCs w:val="24"/>
          <w:lang w:val="en-US" w:eastAsia="ar-SA"/>
        </w:rPr>
        <w:t xml:space="preserve"> saran </w:t>
      </w:r>
      <w:proofErr w:type="spellStart"/>
      <w:r w:rsidRPr="000A4BA6">
        <w:rPr>
          <w:rFonts w:ascii="Times New Roman" w:eastAsia="Times New Roman" w:hAnsi="Times New Roman" w:cs="Times New Roman"/>
          <w:sz w:val="24"/>
          <w:szCs w:val="24"/>
          <w:lang w:val="en-US" w:eastAsia="ar-SA"/>
        </w:rPr>
        <w:t>dış</w:t>
      </w:r>
      <w:proofErr w:type="spellEnd"/>
      <w:r w:rsidR="002900DF">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kabuğun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yarıçap</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yüksekliği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kullanılan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tüm</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elektronik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mekanik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bileşenlerin</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konum,ağırlık</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boyut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özellikleri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baz</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alınarak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tasarlanmıştır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 xml:space="preserve">Bu </w:t>
      </w:r>
      <w:proofErr w:type="spellStart"/>
      <w:r w:rsidRPr="000A4BA6">
        <w:rPr>
          <w:rFonts w:ascii="Times New Roman" w:eastAsia="Times New Roman" w:hAnsi="Times New Roman" w:cs="Times New Roman"/>
          <w:sz w:val="24"/>
          <w:szCs w:val="24"/>
          <w:lang w:val="en-US" w:eastAsia="ar-SA"/>
        </w:rPr>
        <w:t>hususta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robotun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kabiliyeti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için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ağırlık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boyutu</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çok</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önemli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yere </w:t>
      </w:r>
      <w:proofErr w:type="spellStart"/>
      <w:r w:rsidRPr="000A4BA6">
        <w:rPr>
          <w:rFonts w:ascii="Times New Roman" w:eastAsia="Times New Roman" w:hAnsi="Times New Roman" w:cs="Times New Roman"/>
          <w:sz w:val="24"/>
          <w:szCs w:val="24"/>
          <w:lang w:val="en-US" w:eastAsia="ar-SA"/>
        </w:rPr>
        <w:t>sahiptir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Robo</w:t>
      </w:r>
      <w:r w:rsidR="00AE1A4B">
        <w:rPr>
          <w:rFonts w:ascii="Times New Roman" w:eastAsia="Times New Roman" w:hAnsi="Times New Roman" w:cs="Times New Roman"/>
          <w:sz w:val="24"/>
          <w:szCs w:val="24"/>
          <w:lang w:val="en-US" w:eastAsia="ar-SA"/>
        </w:rPr>
        <w:t xml:space="preserve">t </w:t>
      </w:r>
      <w:r w:rsidRPr="000A4BA6">
        <w:rPr>
          <w:rFonts w:ascii="Times New Roman" w:eastAsia="Times New Roman" w:hAnsi="Times New Roman" w:cs="Times New Roman"/>
          <w:sz w:val="24"/>
          <w:szCs w:val="24"/>
          <w:lang w:val="en-US" w:eastAsia="ar-SA"/>
        </w:rPr>
        <w:t xml:space="preserve">disk </w:t>
      </w:r>
      <w:proofErr w:type="spellStart"/>
      <w:r w:rsidRPr="000A4BA6">
        <w:rPr>
          <w:rFonts w:ascii="Times New Roman" w:eastAsia="Times New Roman" w:hAnsi="Times New Roman" w:cs="Times New Roman"/>
          <w:sz w:val="24"/>
          <w:szCs w:val="24"/>
          <w:lang w:val="en-US" w:eastAsia="ar-SA"/>
        </w:rPr>
        <w:t>şeklindedir</w:t>
      </w:r>
      <w:proofErr w:type="spellEnd"/>
      <w:r w:rsidRPr="000A4BA6">
        <w:rPr>
          <w:rFonts w:ascii="Times New Roman" w:eastAsia="Times New Roman" w:hAnsi="Times New Roman" w:cs="Times New Roman"/>
          <w:sz w:val="24"/>
          <w:szCs w:val="24"/>
          <w:lang w:val="en-US" w:eastAsia="ar-SA"/>
        </w:rPr>
        <w:t>.</w:t>
      </w:r>
      <w:r w:rsidR="0091271A">
        <w:rPr>
          <w:rFonts w:ascii="Times New Roman" w:eastAsia="Times New Roman" w:hAnsi="Times New Roman" w:cs="Times New Roman"/>
          <w:sz w:val="24"/>
          <w:szCs w:val="24"/>
          <w:lang w:val="en-US" w:eastAsia="ar-SA"/>
        </w:rPr>
        <w:t xml:space="preserve"> </w:t>
      </w:r>
      <w:r w:rsidRPr="000A4BA6">
        <w:rPr>
          <w:rFonts w:ascii="Times New Roman" w:eastAsia="Times New Roman" w:hAnsi="Times New Roman" w:cs="Times New Roman"/>
          <w:sz w:val="24"/>
          <w:szCs w:val="24"/>
          <w:lang w:val="en-US" w:eastAsia="ar-SA"/>
        </w:rPr>
        <w:t xml:space="preserve">Bu </w:t>
      </w:r>
      <w:proofErr w:type="spellStart"/>
      <w:r w:rsidRPr="000A4BA6">
        <w:rPr>
          <w:rFonts w:ascii="Times New Roman" w:eastAsia="Times New Roman" w:hAnsi="Times New Roman" w:cs="Times New Roman"/>
          <w:sz w:val="24"/>
          <w:szCs w:val="24"/>
          <w:lang w:val="en-US" w:eastAsia="ar-SA"/>
        </w:rPr>
        <w:t>sayede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çevrede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yer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köşe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gibi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kısımlarda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ederken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kabiliyetiyle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kendisini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engellerden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daha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kolay</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şekilde</w:t>
      </w:r>
      <w:proofErr w:type="spellEnd"/>
      <w:r w:rsidRPr="000A4BA6">
        <w:rPr>
          <w:rFonts w:ascii="Times New Roman" w:eastAsia="Times New Roman" w:hAnsi="Times New Roman" w:cs="Times New Roman"/>
          <w:sz w:val="24"/>
          <w:szCs w:val="24"/>
          <w:lang w:val="en-US" w:eastAsia="ar-SA"/>
        </w:rPr>
        <w:t xml:space="preserve"> </w:t>
      </w:r>
      <w:proofErr w:type="spellStart"/>
      <w:proofErr w:type="gramStart"/>
      <w:r w:rsidRPr="000A4BA6">
        <w:rPr>
          <w:rFonts w:ascii="Times New Roman" w:eastAsia="Times New Roman" w:hAnsi="Times New Roman" w:cs="Times New Roman"/>
          <w:sz w:val="24"/>
          <w:szCs w:val="24"/>
          <w:lang w:val="en-US" w:eastAsia="ar-SA"/>
        </w:rPr>
        <w:t>kurtarabilmektedir.Tasarım</w:t>
      </w:r>
      <w:proofErr w:type="spellEnd"/>
      <w:proofErr w:type="gram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aşamasında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kare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gibi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köşeli</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bir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tasarım</w:t>
      </w:r>
      <w:proofErr w:type="spellEnd"/>
      <w:r w:rsidRPr="000A4BA6">
        <w:rPr>
          <w:rFonts w:ascii="Times New Roman" w:eastAsia="Times New Roman" w:hAnsi="Times New Roman" w:cs="Times New Roman"/>
          <w:sz w:val="24"/>
          <w:szCs w:val="24"/>
          <w:lang w:val="en-US" w:eastAsia="ar-SA"/>
        </w:rPr>
        <w:t xml:space="preserve"> da </w:t>
      </w:r>
      <w:proofErr w:type="spellStart"/>
      <w:r w:rsidRPr="000A4BA6">
        <w:rPr>
          <w:rFonts w:ascii="Times New Roman" w:eastAsia="Times New Roman" w:hAnsi="Times New Roman" w:cs="Times New Roman"/>
          <w:sz w:val="24"/>
          <w:szCs w:val="24"/>
          <w:lang w:val="en-US" w:eastAsia="ar-SA"/>
        </w:rPr>
        <w:t>düşünülmüştür</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fakat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bu</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şekilde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köşe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vb</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alanlarda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hareket</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kabiliyetinin</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daha</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sınırlı</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olacağı</w:t>
      </w:r>
      <w:proofErr w:type="spellEnd"/>
      <w:r w:rsidRPr="000A4BA6">
        <w:rPr>
          <w:rFonts w:ascii="Times New Roman" w:eastAsia="Times New Roman" w:hAnsi="Times New Roman" w:cs="Times New Roman"/>
          <w:sz w:val="24"/>
          <w:szCs w:val="24"/>
          <w:lang w:val="en-US" w:eastAsia="ar-SA"/>
        </w:rPr>
        <w:t xml:space="preserve"> </w:t>
      </w:r>
      <w:proofErr w:type="spellStart"/>
      <w:r w:rsidR="001A5E90">
        <w:rPr>
          <w:rFonts w:ascii="Times New Roman" w:eastAsia="Times New Roman" w:hAnsi="Times New Roman" w:cs="Times New Roman"/>
          <w:sz w:val="24"/>
          <w:szCs w:val="24"/>
          <w:lang w:val="en-US" w:eastAsia="ar-SA"/>
        </w:rPr>
        <w:t>anlaşılmıştır</w:t>
      </w:r>
      <w:proofErr w:type="spellEnd"/>
      <w:r w:rsidR="001A5E90">
        <w:rPr>
          <w:rFonts w:ascii="Times New Roman" w:eastAsia="Times New Roman" w:hAnsi="Times New Roman" w:cs="Times New Roman"/>
          <w:sz w:val="24"/>
          <w:szCs w:val="24"/>
          <w:lang w:val="en-US" w:eastAsia="ar-SA"/>
        </w:rPr>
        <w:t>.</w:t>
      </w:r>
    </w:p>
    <w:p w14:paraId="19DE5309" w14:textId="17C1D47B"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4C744C0F" w14:textId="26E06151" w:rsidR="000A4BA6" w:rsidRPr="000A4BA6" w:rsidRDefault="006E342E" w:rsidP="006E342E">
      <w:pPr>
        <w:suppressAutoHyphens/>
        <w:spacing w:after="0" w:line="360" w:lineRule="auto"/>
        <w:jc w:val="both"/>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Öte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yandan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kullanılan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sensörlerin</w:t>
      </w:r>
      <w:proofErr w:type="spellEnd"/>
      <w:r w:rsidR="000A4BA6" w:rsidRPr="000A4BA6">
        <w:rPr>
          <w:rFonts w:ascii="Times New Roman" w:eastAsia="Times New Roman" w:hAnsi="Times New Roman" w:cs="Times New Roman"/>
          <w:sz w:val="24"/>
          <w:szCs w:val="24"/>
          <w:lang w:val="en-US" w:eastAsia="ar-SA"/>
        </w:rPr>
        <w:t xml:space="preserve"> robot </w:t>
      </w:r>
      <w:proofErr w:type="spellStart"/>
      <w:r w:rsidR="000A4BA6" w:rsidRPr="000A4BA6">
        <w:rPr>
          <w:rFonts w:ascii="Times New Roman" w:eastAsia="Times New Roman" w:hAnsi="Times New Roman" w:cs="Times New Roman"/>
          <w:sz w:val="24"/>
          <w:szCs w:val="24"/>
          <w:lang w:val="en-US" w:eastAsia="ar-SA"/>
        </w:rPr>
        <w:t>üzerinde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konumu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belirlenirken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sensörlerin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karakteristik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özellikleri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doğrultusunda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hesaplamalar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yapılarak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robotun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engel</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algılamasında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iyi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ölçümleri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yapması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göz</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önünde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bulundurulmuştur</w:t>
      </w:r>
      <w:proofErr w:type="spellEnd"/>
      <w:r w:rsidR="000A4BA6" w:rsidRPr="000A4BA6">
        <w:rPr>
          <w:rFonts w:ascii="Times New Roman" w:eastAsia="Times New Roman" w:hAnsi="Times New Roman" w:cs="Times New Roman"/>
          <w:sz w:val="24"/>
          <w:szCs w:val="24"/>
          <w:lang w:val="en-US" w:eastAsia="ar-SA"/>
        </w:rPr>
        <w:t xml:space="preserve">. Bu </w:t>
      </w:r>
      <w:proofErr w:type="spellStart"/>
      <w:r w:rsidR="000A4BA6" w:rsidRPr="000A4BA6">
        <w:rPr>
          <w:rFonts w:ascii="Times New Roman" w:eastAsia="Times New Roman" w:hAnsi="Times New Roman" w:cs="Times New Roman"/>
          <w:sz w:val="24"/>
          <w:szCs w:val="24"/>
          <w:lang w:val="en-US" w:eastAsia="ar-SA"/>
        </w:rPr>
        <w:t>koşullar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altında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iyi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konumlamanın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sağ</w:t>
      </w:r>
      <w:proofErr w:type="spellEnd"/>
      <w:r w:rsidR="000A4BA6"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 </w:t>
      </w:r>
      <w:r w:rsidR="000A4BA6" w:rsidRPr="000A4BA6">
        <w:rPr>
          <w:rFonts w:ascii="Times New Roman" w:eastAsia="Times New Roman" w:hAnsi="Times New Roman" w:cs="Times New Roman"/>
          <w:sz w:val="24"/>
          <w:szCs w:val="24"/>
          <w:lang w:val="en-US" w:eastAsia="ar-SA"/>
        </w:rPr>
        <w:t xml:space="preserve">sol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ön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kısımlar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tespit</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edilmiştir</w:t>
      </w:r>
      <w:proofErr w:type="spellEnd"/>
      <w:r w:rsidR="000A4BA6"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Şekil</w:t>
      </w:r>
      <w:proofErr w:type="spellEnd"/>
      <w:r w:rsidR="000A4BA6" w:rsidRPr="000A4BA6">
        <w:rPr>
          <w:rFonts w:ascii="Times New Roman" w:eastAsia="Times New Roman" w:hAnsi="Times New Roman" w:cs="Times New Roman"/>
          <w:sz w:val="24"/>
          <w:szCs w:val="24"/>
          <w:lang w:val="en-US" w:eastAsia="ar-SA"/>
        </w:rPr>
        <w:t xml:space="preserve"> 3.</w:t>
      </w:r>
      <w:r w:rsidR="008A1FAC">
        <w:rPr>
          <w:rFonts w:ascii="Times New Roman" w:eastAsia="Times New Roman" w:hAnsi="Times New Roman" w:cs="Times New Roman"/>
          <w:sz w:val="24"/>
          <w:szCs w:val="24"/>
          <w:lang w:val="en-US" w:eastAsia="ar-SA"/>
        </w:rPr>
        <w:t>4</w:t>
      </w:r>
      <w:r w:rsidR="008211C9" w:rsidRPr="000A4BA6">
        <w:rPr>
          <w:rFonts w:ascii="Times New Roman" w:eastAsia="Times New Roman" w:hAnsi="Times New Roman" w:cs="Times New Roman"/>
          <w:sz w:val="24"/>
          <w:szCs w:val="24"/>
          <w:lang w:val="en-US" w:eastAsia="ar-SA"/>
        </w:rPr>
        <w:t>‘</w:t>
      </w:r>
      <w:r w:rsidR="008A1FAC">
        <w:rPr>
          <w:rFonts w:ascii="Times New Roman" w:eastAsia="Times New Roman" w:hAnsi="Times New Roman" w:cs="Times New Roman"/>
          <w:sz w:val="24"/>
          <w:szCs w:val="24"/>
          <w:lang w:val="en-US" w:eastAsia="ar-SA"/>
        </w:rPr>
        <w:t xml:space="preserve">te </w:t>
      </w:r>
      <w:proofErr w:type="spellStart"/>
      <w:r w:rsidR="00D7272B">
        <w:rPr>
          <w:rFonts w:ascii="Times New Roman" w:eastAsia="Times New Roman" w:hAnsi="Times New Roman" w:cs="Times New Roman"/>
          <w:sz w:val="24"/>
          <w:szCs w:val="24"/>
          <w:lang w:val="en-US" w:eastAsia="ar-SA"/>
        </w:rPr>
        <w:t>sensörler</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tekerlekler</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ve</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vakum</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fanın</w:t>
      </w:r>
      <w:proofErr w:type="spellEnd"/>
      <w:r w:rsidR="00D7272B">
        <w:rPr>
          <w:rFonts w:ascii="Times New Roman" w:eastAsia="Times New Roman" w:hAnsi="Times New Roman" w:cs="Times New Roman"/>
          <w:sz w:val="24"/>
          <w:szCs w:val="24"/>
          <w:lang w:val="en-US" w:eastAsia="ar-SA"/>
        </w:rPr>
        <w:t xml:space="preserve"> </w:t>
      </w:r>
      <w:proofErr w:type="spellStart"/>
      <w:r w:rsidR="00D7272B">
        <w:rPr>
          <w:rFonts w:ascii="Times New Roman" w:eastAsia="Times New Roman" w:hAnsi="Times New Roman" w:cs="Times New Roman"/>
          <w:sz w:val="24"/>
          <w:szCs w:val="24"/>
          <w:lang w:val="en-US" w:eastAsia="ar-SA"/>
        </w:rPr>
        <w:t>belirlenen</w:t>
      </w:r>
      <w:proofErr w:type="spellEnd"/>
      <w:r w:rsidR="00D7272B">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konumları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veri</w:t>
      </w:r>
      <w:r>
        <w:rPr>
          <w:rFonts w:ascii="Times New Roman" w:eastAsia="Times New Roman" w:hAnsi="Times New Roman" w:cs="Times New Roman"/>
          <w:sz w:val="24"/>
          <w:szCs w:val="24"/>
          <w:lang w:val="en-US" w:eastAsia="ar-SA"/>
        </w:rPr>
        <w:t>l</w:t>
      </w:r>
      <w:r w:rsidR="000A4BA6" w:rsidRPr="000A4BA6">
        <w:rPr>
          <w:rFonts w:ascii="Times New Roman" w:eastAsia="Times New Roman" w:hAnsi="Times New Roman" w:cs="Times New Roman"/>
          <w:sz w:val="24"/>
          <w:szCs w:val="24"/>
          <w:lang w:val="en-US" w:eastAsia="ar-SA"/>
        </w:rPr>
        <w:t>miştir</w:t>
      </w:r>
      <w:proofErr w:type="spellEnd"/>
      <w:r w:rsidR="000A4BA6" w:rsidRPr="000A4BA6">
        <w:rPr>
          <w:rFonts w:ascii="Times New Roman" w:eastAsia="Times New Roman" w:hAnsi="Times New Roman" w:cs="Times New Roman"/>
          <w:sz w:val="24"/>
          <w:szCs w:val="24"/>
          <w:lang w:val="en-US" w:eastAsia="ar-SA"/>
        </w:rPr>
        <w:t>.</w:t>
      </w:r>
    </w:p>
    <w:p w14:paraId="2496BC42" w14:textId="2812F2D4" w:rsidR="000A4BA6" w:rsidRPr="000A4BA6" w:rsidRDefault="000A4BA6" w:rsidP="000A4BA6">
      <w:pPr>
        <w:suppressAutoHyphens/>
        <w:spacing w:after="0" w:line="360" w:lineRule="auto"/>
        <w:jc w:val="center"/>
        <w:rPr>
          <w:rFonts w:ascii="Times New Roman" w:eastAsia="Times New Roman" w:hAnsi="Times New Roman" w:cs="Times New Roman"/>
          <w:noProof/>
          <w:sz w:val="24"/>
          <w:szCs w:val="24"/>
          <w:lang w:val="en-US" w:eastAsia="ar-SA"/>
        </w:rPr>
      </w:pPr>
    </w:p>
    <w:p w14:paraId="45C0FD87" w14:textId="79412B37" w:rsidR="000A4BA6" w:rsidRPr="000A4BA6" w:rsidRDefault="00D7272B" w:rsidP="000A4BA6">
      <w:pPr>
        <w:suppressAutoHyphens/>
        <w:spacing w:after="0" w:line="360" w:lineRule="auto"/>
        <w:jc w:val="center"/>
        <w:rPr>
          <w:rFonts w:ascii="Times New Roman" w:eastAsia="Times New Roman" w:hAnsi="Times New Roman" w:cs="Times New Roman"/>
          <w:noProof/>
          <w:sz w:val="24"/>
          <w:szCs w:val="24"/>
          <w:lang w:val="en-US" w:eastAsia="ar-SA"/>
        </w:rPr>
      </w:pP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3024" behindDoc="0" locked="0" layoutInCell="1" allowOverlap="1" wp14:anchorId="78D32C10" wp14:editId="42BC74CB">
                <wp:simplePos x="0" y="0"/>
                <wp:positionH relativeFrom="column">
                  <wp:posOffset>3248025</wp:posOffset>
                </wp:positionH>
                <wp:positionV relativeFrom="paragraph">
                  <wp:posOffset>115570</wp:posOffset>
                </wp:positionV>
                <wp:extent cx="1123950" cy="247650"/>
                <wp:effectExtent l="0" t="0" r="19050" b="19050"/>
                <wp:wrapNone/>
                <wp:docPr id="72" name="Metin Kutusu 72"/>
                <wp:cNvGraphicFramePr/>
                <a:graphic xmlns:a="http://schemas.openxmlformats.org/drawingml/2006/main">
                  <a:graphicData uri="http://schemas.microsoft.com/office/word/2010/wordprocessingShape">
                    <wps:wsp>
                      <wps:cNvSpPr txBox="1"/>
                      <wps:spPr>
                        <a:xfrm>
                          <a:off x="0" y="0"/>
                          <a:ext cx="1123950" cy="247650"/>
                        </a:xfrm>
                        <a:prstGeom prst="rect">
                          <a:avLst/>
                        </a:prstGeom>
                        <a:solidFill>
                          <a:schemeClr val="lt1"/>
                        </a:solidFill>
                        <a:ln w="6350">
                          <a:solidFill>
                            <a:prstClr val="black"/>
                          </a:solidFill>
                        </a:ln>
                      </wps:spPr>
                      <wps:txbx>
                        <w:txbxContent>
                          <w:p w14:paraId="417F9F47" w14:textId="77777777" w:rsidR="00D7272B" w:rsidRDefault="00D7272B" w:rsidP="00D7272B">
                            <w:r>
                              <w:t>Vakum fan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D32C10" id="_x0000_t202" coordsize="21600,21600" o:spt="202" path="m,l,21600r21600,l21600,xe">
                <v:stroke joinstyle="miter"/>
                <v:path gradientshapeok="t" o:connecttype="rect"/>
              </v:shapetype>
              <v:shape id="Metin Kutusu 72" o:spid="_x0000_s1032" type="#_x0000_t202" style="position:absolute;left:0;text-align:left;margin-left:255.75pt;margin-top:9.1pt;width:88.5pt;height:19.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" fillcolor="white [3201]" strokeweight=".5pt">
                <v:textbox>
                  <w:txbxContent>
                    <w:p w14:paraId="417F9F47" w14:textId="77777777" w:rsidR="00D7272B" w:rsidRDefault="00D7272B" w:rsidP="00D7272B">
                      <w:r>
                        <w:t>Vakum fan</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5072" behindDoc="0" locked="0" layoutInCell="1" allowOverlap="1" wp14:anchorId="4DA85EF9" wp14:editId="401B2249">
                <wp:simplePos x="0" y="0"/>
                <wp:positionH relativeFrom="margin">
                  <wp:align>center</wp:align>
                </wp:positionH>
                <wp:positionV relativeFrom="paragraph">
                  <wp:posOffset>203835</wp:posOffset>
                </wp:positionV>
                <wp:extent cx="0" cy="447675"/>
                <wp:effectExtent l="76200" t="38100" r="57150" b="9525"/>
                <wp:wrapNone/>
                <wp:docPr id="44" name="Düz Ok Bağlayıcısı 44"/>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49F7AF8" id="_x0000_t32" coordsize="21600,21600" o:spt="32" o:oned="t" path="m,l21600,21600e" filled="f">
                <v:path arrowok="t" fillok="f" o:connecttype="none"/>
                <o:lock v:ext="edit" shapetype="t"/>
              </v:shapetype>
              <v:shape id="Düz Ok Bağlayıcısı 44" o:spid="_x0000_s1026" type="#_x0000_t32" style="position:absolute;margin-left:0;margin-top:16.05pt;width:0;height:35.25pt;flip:y;z-index:2517150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" strokecolor="black [3200]" strokeweight=".5pt">
                <v:stroke endarrow="block" joinstyle="miter"/>
                <w10:wrap anchorx="margin"/>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6096" behindDoc="0" locked="0" layoutInCell="1" allowOverlap="1" wp14:anchorId="4838EAA3" wp14:editId="6B3BA8E6">
                <wp:simplePos x="0" y="0"/>
                <wp:positionH relativeFrom="column">
                  <wp:posOffset>1921510</wp:posOffset>
                </wp:positionH>
                <wp:positionV relativeFrom="paragraph">
                  <wp:posOffset>53340</wp:posOffset>
                </wp:positionV>
                <wp:extent cx="866775" cy="247650"/>
                <wp:effectExtent l="0" t="0" r="28575" b="19050"/>
                <wp:wrapNone/>
                <wp:docPr id="76" name="Metin Kutusu 76"/>
                <wp:cNvGraphicFramePr/>
                <a:graphic xmlns:a="http://schemas.openxmlformats.org/drawingml/2006/main">
                  <a:graphicData uri="http://schemas.microsoft.com/office/word/2010/wordprocessingShape">
                    <wps:wsp>
                      <wps:cNvSpPr txBox="1"/>
                      <wps:spPr>
                        <a:xfrm>
                          <a:off x="0" y="0"/>
                          <a:ext cx="866775" cy="247650"/>
                        </a:xfrm>
                        <a:prstGeom prst="rect">
                          <a:avLst/>
                        </a:prstGeom>
                        <a:solidFill>
                          <a:schemeClr val="lt1"/>
                        </a:solidFill>
                        <a:ln w="6350">
                          <a:solidFill>
                            <a:prstClr val="black"/>
                          </a:solidFill>
                        </a:ln>
                      </wps:spPr>
                      <wps:txbx>
                        <w:txbxContent>
                          <w:p w14:paraId="3A982BF0" w14:textId="77777777" w:rsidR="00D7272B" w:rsidRDefault="00D7272B" w:rsidP="00D7272B">
                            <w:r>
                              <w:t>IR sensör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8EAA3" id="Metin Kutusu 76" o:spid="_x0000_s1033" type="#_x0000_t202" style="position:absolute;left:0;text-align:left;margin-left:151.3pt;margin-top:4.2pt;width:68.25pt;height:19.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" fillcolor="white [3201]" strokeweight=".5pt">
                <v:textbox>
                  <w:txbxContent>
                    <w:p w14:paraId="3A982BF0" w14:textId="77777777" w:rsidR="00D7272B" w:rsidRDefault="00D7272B" w:rsidP="00D7272B">
                      <w:r>
                        <w:t>IR sensör</w:t>
                      </w:r>
                    </w:p>
                  </w:txbxContent>
                </v:textbox>
              </v:shape>
            </w:pict>
          </mc:Fallback>
        </mc:AlternateContent>
      </w:r>
      <w:r w:rsidRPr="000A4BA6">
        <w:rPr>
          <w:rFonts w:ascii="Times New Roman" w:eastAsia="Times New Roman" w:hAnsi="Times New Roman" w:cs="Times New Roman"/>
          <w:b/>
          <w:bCs/>
          <w:noProof/>
          <w:sz w:val="28"/>
          <w:szCs w:val="28"/>
          <w:lang w:val="en-US" w:eastAsia="ar-SA"/>
        </w:rPr>
        <w:drawing>
          <wp:anchor distT="0" distB="0" distL="114300" distR="114300" simplePos="0" relativeHeight="251721216" behindDoc="1" locked="0" layoutInCell="1" allowOverlap="1" wp14:anchorId="41C17B4C" wp14:editId="0AAAD731">
            <wp:simplePos x="0" y="0"/>
            <wp:positionH relativeFrom="margin">
              <wp:align>center</wp:align>
            </wp:positionH>
            <wp:positionV relativeFrom="paragraph">
              <wp:posOffset>9525</wp:posOffset>
            </wp:positionV>
            <wp:extent cx="4391025" cy="3420110"/>
            <wp:effectExtent l="0" t="0" r="9525" b="8890"/>
            <wp:wrapNone/>
            <wp:docPr id="8" name="Resim 8" descr="metin,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lektronik eşyalar içeren bir resim&#10;&#10;Açıklama otomatik olarak oluşturuldu"/>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4391025" cy="3420110"/>
                    </a:xfrm>
                    <a:prstGeom prst="rect">
                      <a:avLst/>
                    </a:prstGeom>
                  </pic:spPr>
                </pic:pic>
              </a:graphicData>
            </a:graphic>
          </wp:anchor>
        </w:drawing>
      </w:r>
    </w:p>
    <w:bookmarkStart w:id="30" w:name="_Hlk90986259"/>
    <w:p w14:paraId="78D6A4A8" w14:textId="3FB73E8C" w:rsidR="006E342E" w:rsidRDefault="00D7272B" w:rsidP="006E342E">
      <w:pPr>
        <w:tabs>
          <w:tab w:val="left" w:pos="3930"/>
        </w:tabs>
      </w:pP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9952" behindDoc="0" locked="0" layoutInCell="1" allowOverlap="1" wp14:anchorId="55A4169C" wp14:editId="5C2ED8CF">
                <wp:simplePos x="0" y="0"/>
                <wp:positionH relativeFrom="column">
                  <wp:posOffset>2776220</wp:posOffset>
                </wp:positionH>
                <wp:positionV relativeFrom="paragraph">
                  <wp:posOffset>52705</wp:posOffset>
                </wp:positionV>
                <wp:extent cx="829339" cy="931013"/>
                <wp:effectExtent l="0" t="38100" r="46990" b="21590"/>
                <wp:wrapNone/>
                <wp:docPr id="17" name="Düz Ok Bağlayıcısı 17"/>
                <wp:cNvGraphicFramePr/>
                <a:graphic xmlns:a="http://schemas.openxmlformats.org/drawingml/2006/main">
                  <a:graphicData uri="http://schemas.microsoft.com/office/word/2010/wordprocessingShape">
                    <wps:wsp>
                      <wps:cNvCnPr/>
                      <wps:spPr>
                        <a:xfrm flipV="1">
                          <a:off x="0" y="0"/>
                          <a:ext cx="829339" cy="9310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8B82C" id="Düz Ok Bağlayıcısı 17" o:spid="_x0000_s1026" type="#_x0000_t32" style="position:absolute;margin-left:218.6pt;margin-top:4.15pt;width:65.3pt;height:73.3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" strokecolor="black [3200]" strokeweight=".5pt">
                <v:stroke endarrow="block" joinstyle="miter"/>
              </v:shape>
            </w:pict>
          </mc:Fallback>
        </mc:AlternateContent>
      </w:r>
    </w:p>
    <w:p w14:paraId="5DB1B90B" w14:textId="07084DAB" w:rsidR="00D7272B" w:rsidRDefault="00D7272B" w:rsidP="00D7272B">
      <w:pPr>
        <w:tabs>
          <w:tab w:val="left" w:pos="3930"/>
        </w:tabs>
        <w:jc w:val="right"/>
      </w:pPr>
    </w:p>
    <w:p w14:paraId="0614C9F8" w14:textId="2EF41935" w:rsidR="00D7272B" w:rsidRDefault="00D7272B" w:rsidP="00D7272B">
      <w:pPr>
        <w:jc w:val="right"/>
      </w:pPr>
    </w:p>
    <w:p w14:paraId="1D587037" w14:textId="01693984" w:rsidR="00D7272B" w:rsidRPr="00DA1524" w:rsidRDefault="00D7272B" w:rsidP="00D7272B">
      <w:pPr>
        <w:tabs>
          <w:tab w:val="left" w:pos="3930"/>
          <w:tab w:val="left" w:pos="7695"/>
        </w:tabs>
        <w:jc w:val="center"/>
      </w:pP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20192" behindDoc="0" locked="0" layoutInCell="1" allowOverlap="1" wp14:anchorId="009224A8" wp14:editId="15746844">
                <wp:simplePos x="0" y="0"/>
                <wp:positionH relativeFrom="column">
                  <wp:posOffset>1066165</wp:posOffset>
                </wp:positionH>
                <wp:positionV relativeFrom="paragraph">
                  <wp:posOffset>293370</wp:posOffset>
                </wp:positionV>
                <wp:extent cx="488950" cy="0"/>
                <wp:effectExtent l="38100" t="76200" r="0" b="95250"/>
                <wp:wrapNone/>
                <wp:docPr id="75" name="Düz Ok Bağlayıcısı 75"/>
                <wp:cNvGraphicFramePr/>
                <a:graphic xmlns:a="http://schemas.openxmlformats.org/drawingml/2006/main">
                  <a:graphicData uri="http://schemas.microsoft.com/office/word/2010/wordprocessingShape">
                    <wps:wsp>
                      <wps:cNvCnPr/>
                      <wps:spPr>
                        <a:xfrm flipH="1">
                          <a:off x="0" y="0"/>
                          <a:ext cx="488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C5FCF" id="Düz Ok Bağlayıcısı 75" o:spid="_x0000_s1026" type="#_x0000_t32" style="position:absolute;margin-left:83.95pt;margin-top:23.1pt;width:38.5pt;height:0;flip:x;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" strokecolor="black [3200]" strokeweight=".5pt">
                <v:stroke endarrow="block" joinstyle="miter"/>
              </v:shape>
            </w:pict>
          </mc:Fallback>
        </mc:AlternateContent>
      </w:r>
    </w:p>
    <w:p w14:paraId="5D77BA57" w14:textId="020420BF" w:rsidR="006E342E" w:rsidRDefault="00D7272B" w:rsidP="006E342E">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9168" behindDoc="0" locked="0" layoutInCell="1" allowOverlap="1" wp14:anchorId="65A1E0BC" wp14:editId="7755D4AC">
                <wp:simplePos x="0" y="0"/>
                <wp:positionH relativeFrom="column">
                  <wp:posOffset>768350</wp:posOffset>
                </wp:positionH>
                <wp:positionV relativeFrom="paragraph">
                  <wp:posOffset>194310</wp:posOffset>
                </wp:positionV>
                <wp:extent cx="691116" cy="255182"/>
                <wp:effectExtent l="0" t="0" r="13970" b="12065"/>
                <wp:wrapNone/>
                <wp:docPr id="50" name="Metin Kutusu 50"/>
                <wp:cNvGraphicFramePr/>
                <a:graphic xmlns:a="http://schemas.openxmlformats.org/drawingml/2006/main">
                  <a:graphicData uri="http://schemas.microsoft.com/office/word/2010/wordprocessingShape">
                    <wps:wsp>
                      <wps:cNvSpPr txBox="1"/>
                      <wps:spPr>
                        <a:xfrm>
                          <a:off x="0" y="0"/>
                          <a:ext cx="691116" cy="255182"/>
                        </a:xfrm>
                        <a:prstGeom prst="rect">
                          <a:avLst/>
                        </a:prstGeom>
                        <a:solidFill>
                          <a:schemeClr val="lt1"/>
                        </a:solidFill>
                        <a:ln w="6350">
                          <a:solidFill>
                            <a:prstClr val="black"/>
                          </a:solidFill>
                        </a:ln>
                      </wps:spPr>
                      <wps:txbx>
                        <w:txbxContent>
                          <w:p w14:paraId="33937264" w14:textId="77777777" w:rsidR="00D7272B" w:rsidRDefault="00D7272B" w:rsidP="00D7272B">
                            <w:r>
                              <w:t>Tekerlek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1E0BC" id="Metin Kutusu 50" o:spid="_x0000_s1034" type="#_x0000_t202" style="position:absolute;margin-left:60.5pt;margin-top:15.3pt;width:54.4pt;height:20.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" fillcolor="white [3201]" strokeweight=".5pt">
                <v:textbox>
                  <w:txbxContent>
                    <w:p w14:paraId="33937264" w14:textId="77777777" w:rsidR="00D7272B" w:rsidRDefault="00D7272B" w:rsidP="00D7272B">
                      <w:r>
                        <w:t>Tekerlek</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8144" behindDoc="0" locked="0" layoutInCell="1" allowOverlap="1" wp14:anchorId="035D107C" wp14:editId="28EEEB88">
                <wp:simplePos x="0" y="0"/>
                <wp:positionH relativeFrom="column">
                  <wp:posOffset>4260850</wp:posOffset>
                </wp:positionH>
                <wp:positionV relativeFrom="paragraph">
                  <wp:posOffset>205105</wp:posOffset>
                </wp:positionV>
                <wp:extent cx="685800" cy="276225"/>
                <wp:effectExtent l="0" t="0" r="19050" b="28575"/>
                <wp:wrapNone/>
                <wp:docPr id="74" name="Metin Kutusu 74"/>
                <wp:cNvGraphicFramePr/>
                <a:graphic xmlns:a="http://schemas.openxmlformats.org/drawingml/2006/main">
                  <a:graphicData uri="http://schemas.microsoft.com/office/word/2010/wordprocessingShape">
                    <wps:wsp>
                      <wps:cNvSpPr txBox="1"/>
                      <wps:spPr>
                        <a:xfrm>
                          <a:off x="0" y="0"/>
                          <a:ext cx="685800" cy="276225"/>
                        </a:xfrm>
                        <a:prstGeom prst="rect">
                          <a:avLst/>
                        </a:prstGeom>
                        <a:solidFill>
                          <a:schemeClr val="lt1"/>
                        </a:solidFill>
                        <a:ln w="6350">
                          <a:solidFill>
                            <a:prstClr val="black"/>
                          </a:solidFill>
                        </a:ln>
                      </wps:spPr>
                      <wps:txbx>
                        <w:txbxContent>
                          <w:p w14:paraId="580E31A5" w14:textId="77777777" w:rsidR="00D7272B" w:rsidRDefault="00D7272B" w:rsidP="00D7272B">
                            <w:r>
                              <w:t>Tekerlek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107C" id="Metin Kutusu 74" o:spid="_x0000_s1035" type="#_x0000_t202" style="position:absolute;margin-left:335.5pt;margin-top:16.15pt;width:54pt;height:21.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" fillcolor="white [3201]" strokeweight=".5pt">
                <v:textbox>
                  <w:txbxContent>
                    <w:p w14:paraId="580E31A5" w14:textId="77777777" w:rsidR="00D7272B" w:rsidRDefault="00D7272B" w:rsidP="00D7272B">
                      <w:r>
                        <w:t>Tekerlek</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7120" behindDoc="0" locked="0" layoutInCell="1" allowOverlap="1" wp14:anchorId="262C31EA" wp14:editId="2D9A1860">
                <wp:simplePos x="0" y="0"/>
                <wp:positionH relativeFrom="column">
                  <wp:posOffset>4112895</wp:posOffset>
                </wp:positionH>
                <wp:positionV relativeFrom="paragraph">
                  <wp:posOffset>91440</wp:posOffset>
                </wp:positionV>
                <wp:extent cx="742950" cy="0"/>
                <wp:effectExtent l="0" t="76200" r="19050" b="95250"/>
                <wp:wrapNone/>
                <wp:docPr id="77" name="Düz Ok Bağlayıcısı 77"/>
                <wp:cNvGraphicFramePr/>
                <a:graphic xmlns:a="http://schemas.openxmlformats.org/drawingml/2006/main">
                  <a:graphicData uri="http://schemas.microsoft.com/office/word/2010/wordprocessingShape">
                    <wps:wsp>
                      <wps:cNvCnPr/>
                      <wps:spPr>
                        <a:xfrm>
                          <a:off x="0" y="0"/>
                          <a:ext cx="7429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D03891" id="Düz Ok Bağlayıcısı 77" o:spid="_x0000_s1026" type="#_x0000_t32" style="position:absolute;margin-left:323.85pt;margin-top:7.2pt;width:58.5pt;height:0;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" strokecolor="black [3200]" strokeweight=".5pt">
                <v:stroke endarrow="block" joinstyle="miter"/>
              </v:shape>
            </w:pict>
          </mc:Fallback>
        </mc:AlternateContent>
      </w:r>
    </w:p>
    <w:bookmarkEnd w:id="30"/>
    <w:p w14:paraId="397670D0" w14:textId="00936145" w:rsidR="000A4BA6" w:rsidRPr="000A4BA6" w:rsidRDefault="000A4BA6" w:rsidP="00D7272B">
      <w:pPr>
        <w:tabs>
          <w:tab w:val="left" w:pos="3930"/>
          <w:tab w:val="left" w:pos="7695"/>
        </w:tabs>
        <w:rPr>
          <w:rFonts w:ascii="Times New Roman" w:eastAsia="Times New Roman" w:hAnsi="Times New Roman" w:cs="Times New Roman"/>
          <w:noProof/>
          <w:sz w:val="24"/>
          <w:szCs w:val="24"/>
          <w:lang w:val="en-US" w:eastAsia="ar-SA"/>
        </w:rPr>
      </w:pPr>
      <w:r w:rsidRPr="000A4BA6">
        <w:rPr>
          <w:rFonts w:ascii="Times New Roman" w:eastAsia="Times New Roman" w:hAnsi="Times New Roman" w:cs="Times New Roman"/>
          <w:sz w:val="24"/>
          <w:szCs w:val="24"/>
          <w:lang w:val="en-US" w:eastAsia="ar-SA"/>
        </w:rPr>
        <w:t xml:space="preserve">                         </w:t>
      </w:r>
    </w:p>
    <w:p w14:paraId="57FE66AC" w14:textId="30FAE0AF" w:rsidR="0077168A" w:rsidRDefault="0077168A" w:rsidP="0077168A"/>
    <w:p w14:paraId="55B5B25E" w14:textId="0AAE7772"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8928" behindDoc="0" locked="0" layoutInCell="1" allowOverlap="1" wp14:anchorId="67E541E5" wp14:editId="66A0BB4A">
                <wp:simplePos x="0" y="0"/>
                <wp:positionH relativeFrom="column">
                  <wp:posOffset>1656080</wp:posOffset>
                </wp:positionH>
                <wp:positionV relativeFrom="paragraph">
                  <wp:posOffset>160655</wp:posOffset>
                </wp:positionV>
                <wp:extent cx="161925" cy="466725"/>
                <wp:effectExtent l="38100" t="0" r="28575" b="47625"/>
                <wp:wrapNone/>
                <wp:docPr id="81" name="Düz Ok Bağlayıcısı 81"/>
                <wp:cNvGraphicFramePr/>
                <a:graphic xmlns:a="http://schemas.openxmlformats.org/drawingml/2006/main">
                  <a:graphicData uri="http://schemas.microsoft.com/office/word/2010/wordprocessingShape">
                    <wps:wsp>
                      <wps:cNvCnPr/>
                      <wps:spPr>
                        <a:xfrm flipH="1">
                          <a:off x="0" y="0"/>
                          <a:ext cx="1619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1411E" id="Düz Ok Bağlayıcısı 81" o:spid="_x0000_s1026" type="#_x0000_t32" style="position:absolute;margin-left:130.4pt;margin-top:12.65pt;width:12.75pt;height:36.75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" strokecolor="black [3200]" strokeweight=".5pt">
                <v:stroke endarrow="block" joinstyle="miter"/>
              </v:shape>
            </w:pict>
          </mc:Fallback>
        </mc:AlternateContent>
      </w:r>
    </w:p>
    <w:p w14:paraId="3688B0D7" w14:textId="32EC26AD"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7904" behindDoc="0" locked="0" layoutInCell="1" allowOverlap="1" wp14:anchorId="3FCF15E7" wp14:editId="49EE65CB">
                <wp:simplePos x="0" y="0"/>
                <wp:positionH relativeFrom="margin">
                  <wp:posOffset>2786380</wp:posOffset>
                </wp:positionH>
                <wp:positionV relativeFrom="paragraph">
                  <wp:posOffset>199390</wp:posOffset>
                </wp:positionV>
                <wp:extent cx="400050" cy="352425"/>
                <wp:effectExtent l="0" t="0" r="57150" b="47625"/>
                <wp:wrapNone/>
                <wp:docPr id="78" name="Düz Ok Bağlayıcısı 78"/>
                <wp:cNvGraphicFramePr/>
                <a:graphic xmlns:a="http://schemas.openxmlformats.org/drawingml/2006/main">
                  <a:graphicData uri="http://schemas.microsoft.com/office/word/2010/wordprocessingShape">
                    <wps:wsp>
                      <wps:cNvCnPr/>
                      <wps:spPr>
                        <a:xfrm>
                          <a:off x="0" y="0"/>
                          <a:ext cx="40005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10B2D" id="Düz Ok Bağlayıcısı 78" o:spid="_x0000_s1026" type="#_x0000_t32" style="position:absolute;margin-left:219.4pt;margin-top:15.7pt;width:31.5pt;height:27.7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" strokecolor="black [3200]" strokeweight=".5pt">
                <v:stroke endarrow="block" joinstyle="miter"/>
                <w10:wrap anchorx="margin"/>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06880" behindDoc="0" locked="0" layoutInCell="1" allowOverlap="1" wp14:anchorId="4EEB499D" wp14:editId="0D8E38CF">
                <wp:simplePos x="0" y="0"/>
                <wp:positionH relativeFrom="column">
                  <wp:posOffset>4086225</wp:posOffset>
                </wp:positionH>
                <wp:positionV relativeFrom="paragraph">
                  <wp:posOffset>10160</wp:posOffset>
                </wp:positionV>
                <wp:extent cx="361950" cy="447675"/>
                <wp:effectExtent l="0" t="0" r="76200" b="47625"/>
                <wp:wrapNone/>
                <wp:docPr id="73" name="Düz Ok Bağlayıcısı 73"/>
                <wp:cNvGraphicFramePr/>
                <a:graphic xmlns:a="http://schemas.openxmlformats.org/drawingml/2006/main">
                  <a:graphicData uri="http://schemas.microsoft.com/office/word/2010/wordprocessingShape">
                    <wps:wsp>
                      <wps:cNvCnPr/>
                      <wps:spPr>
                        <a:xfrm>
                          <a:off x="0" y="0"/>
                          <a:ext cx="36195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B9102D" id="Düz Ok Bağlayıcısı 73" o:spid="_x0000_s1026" type="#_x0000_t32" style="position:absolute;margin-left:321.75pt;margin-top:.8pt;width:28.5pt;height:35.2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" strokecolor="black [3200]" strokeweight=".5pt">
                <v:stroke endarrow="block" joinstyle="miter"/>
              </v:shape>
            </w:pict>
          </mc:Fallback>
        </mc:AlternateContent>
      </w:r>
    </w:p>
    <w:p w14:paraId="34F50923" w14:textId="25C5DE41"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0976" behindDoc="0" locked="0" layoutInCell="1" allowOverlap="1" wp14:anchorId="6B39A214" wp14:editId="102827EA">
                <wp:simplePos x="0" y="0"/>
                <wp:positionH relativeFrom="margin">
                  <wp:posOffset>706755</wp:posOffset>
                </wp:positionH>
                <wp:positionV relativeFrom="paragraph">
                  <wp:posOffset>72390</wp:posOffset>
                </wp:positionV>
                <wp:extent cx="1190625" cy="266700"/>
                <wp:effectExtent l="0" t="0" r="28575" b="19050"/>
                <wp:wrapNone/>
                <wp:docPr id="80" name="Metin Kutusu 80"/>
                <wp:cNvGraphicFramePr/>
                <a:graphic xmlns:a="http://schemas.openxmlformats.org/drawingml/2006/main">
                  <a:graphicData uri="http://schemas.microsoft.com/office/word/2010/wordprocessingShape">
                    <wps:wsp>
                      <wps:cNvSpPr txBox="1"/>
                      <wps:spPr>
                        <a:xfrm>
                          <a:off x="0" y="0"/>
                          <a:ext cx="1190625" cy="266700"/>
                        </a:xfrm>
                        <a:prstGeom prst="rect">
                          <a:avLst/>
                        </a:prstGeom>
                        <a:solidFill>
                          <a:schemeClr val="lt1"/>
                        </a:solidFill>
                        <a:ln w="6350">
                          <a:solidFill>
                            <a:prstClr val="black"/>
                          </a:solidFill>
                        </a:ln>
                      </wps:spPr>
                      <wps:txbx>
                        <w:txbxContent>
                          <w:p w14:paraId="278FFF29" w14:textId="4DDAF837" w:rsidR="00D7272B" w:rsidRPr="00C737FB" w:rsidRDefault="00D7272B" w:rsidP="00D7272B">
                            <w:pPr>
                              <w:rPr>
                                <w:sz w:val="20"/>
                                <w:szCs w:val="20"/>
                              </w:rPr>
                            </w:pPr>
                            <w:r w:rsidRPr="00C737FB">
                              <w:rPr>
                                <w:sz w:val="20"/>
                                <w:szCs w:val="20"/>
                              </w:rPr>
                              <w:t xml:space="preserve">Ultrasonik </w:t>
                            </w:r>
                            <w:r w:rsidR="002E73C8">
                              <w:rPr>
                                <w:sz w:val="20"/>
                                <w:szCs w:val="20"/>
                              </w:rPr>
                              <w:t>s</w:t>
                            </w:r>
                            <w:r w:rsidRPr="00C737FB">
                              <w:rPr>
                                <w:sz w:val="20"/>
                                <w:szCs w:val="20"/>
                              </w:rPr>
                              <w:t>ensör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9A214" id="Metin Kutusu 80" o:spid="_x0000_s1036" type="#_x0000_t202" style="position:absolute;margin-left:55.65pt;margin-top:5.7pt;width:93.75pt;height:21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IsOgIAAIQ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" fillcolor="white [3201]" strokeweight=".5pt">
                <v:textbox>
                  <w:txbxContent>
                    <w:p w14:paraId="278FFF29" w14:textId="4DDAF837" w:rsidR="00D7272B" w:rsidRPr="00C737FB" w:rsidRDefault="00D7272B" w:rsidP="00D7272B">
                      <w:pPr>
                        <w:rPr>
                          <w:sz w:val="20"/>
                          <w:szCs w:val="20"/>
                        </w:rPr>
                      </w:pPr>
                      <w:r w:rsidRPr="00C737FB">
                        <w:rPr>
                          <w:sz w:val="20"/>
                          <w:szCs w:val="20"/>
                        </w:rPr>
                        <w:t xml:space="preserve">Ultrasonik </w:t>
                      </w:r>
                      <w:r w:rsidR="002E73C8">
                        <w:rPr>
                          <w:sz w:val="20"/>
                          <w:szCs w:val="20"/>
                        </w:rPr>
                        <w:t>s</w:t>
                      </w:r>
                      <w:r w:rsidRPr="00C737FB">
                        <w:rPr>
                          <w:sz w:val="20"/>
                          <w:szCs w:val="20"/>
                        </w:rPr>
                        <w:t>ensör 1</w:t>
                      </w:r>
                    </w:p>
                  </w:txbxContent>
                </v:textbox>
                <w10:wrap anchorx="margin"/>
              </v:shape>
            </w:pict>
          </mc:Fallback>
        </mc:AlternateContent>
      </w:r>
    </w:p>
    <w:p w14:paraId="376C662C" w14:textId="29DD4519" w:rsidR="0077168A" w:rsidRPr="00DA1524" w:rsidRDefault="00D7272B" w:rsidP="0077168A">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2000" behindDoc="0" locked="0" layoutInCell="1" allowOverlap="1" wp14:anchorId="2C19B3F2" wp14:editId="044D12F3">
                <wp:simplePos x="0" y="0"/>
                <wp:positionH relativeFrom="column">
                  <wp:posOffset>2195830</wp:posOffset>
                </wp:positionH>
                <wp:positionV relativeFrom="paragraph">
                  <wp:posOffset>8891</wp:posOffset>
                </wp:positionV>
                <wp:extent cx="1228725" cy="247650"/>
                <wp:effectExtent l="0" t="0" r="28575" b="19050"/>
                <wp:wrapNone/>
                <wp:docPr id="79" name="Metin Kutusu 79"/>
                <wp:cNvGraphicFramePr/>
                <a:graphic xmlns:a="http://schemas.openxmlformats.org/drawingml/2006/main">
                  <a:graphicData uri="http://schemas.microsoft.com/office/word/2010/wordprocessingShape">
                    <wps:wsp>
                      <wps:cNvSpPr txBox="1"/>
                      <wps:spPr>
                        <a:xfrm>
                          <a:off x="0" y="0"/>
                          <a:ext cx="1228725" cy="247650"/>
                        </a:xfrm>
                        <a:prstGeom prst="rect">
                          <a:avLst/>
                        </a:prstGeom>
                        <a:solidFill>
                          <a:schemeClr val="lt1"/>
                        </a:solidFill>
                        <a:ln w="6350">
                          <a:solidFill>
                            <a:prstClr val="black"/>
                          </a:solidFill>
                        </a:ln>
                      </wps:spPr>
                      <wps:txbx>
                        <w:txbxContent>
                          <w:p w14:paraId="7ADA6635" w14:textId="77777777" w:rsidR="00D7272B" w:rsidRPr="005E75B2" w:rsidRDefault="00D7272B" w:rsidP="00D7272B">
                            <w:pPr>
                              <w:rPr>
                                <w:sz w:val="20"/>
                                <w:szCs w:val="20"/>
                              </w:rPr>
                            </w:pPr>
                            <w:r w:rsidRPr="005E75B2">
                              <w:rPr>
                                <w:sz w:val="20"/>
                                <w:szCs w:val="20"/>
                              </w:rPr>
                              <w:t>Ultrasonik sensör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9B3F2" id="Metin Kutusu 79" o:spid="_x0000_s1037" type="#_x0000_t202" style="position:absolute;margin-left:172.9pt;margin-top:.7pt;width:96.75pt;height:19.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" fillcolor="white [3201]" strokeweight=".5pt">
                <v:textbox>
                  <w:txbxContent>
                    <w:p w14:paraId="7ADA6635" w14:textId="77777777" w:rsidR="00D7272B" w:rsidRPr="005E75B2" w:rsidRDefault="00D7272B" w:rsidP="00D7272B">
                      <w:pPr>
                        <w:rPr>
                          <w:sz w:val="20"/>
                          <w:szCs w:val="20"/>
                        </w:rPr>
                      </w:pPr>
                      <w:r w:rsidRPr="005E75B2">
                        <w:rPr>
                          <w:sz w:val="20"/>
                          <w:szCs w:val="20"/>
                        </w:rPr>
                        <w:t>Ultrasonik sensör 2</w:t>
                      </w:r>
                    </w:p>
                  </w:txbxContent>
                </v:textbox>
              </v:shape>
            </w:pict>
          </mc:Fallback>
        </mc:AlternateContent>
      </w:r>
      <w:r>
        <w:rPr>
          <w:rFonts w:ascii="Times New Roman" w:eastAsia="Times New Roman" w:hAnsi="Times New Roman" w:cs="Times New Roman"/>
          <w:b/>
          <w:bCs/>
          <w:noProof/>
          <w:sz w:val="28"/>
          <w:szCs w:val="28"/>
          <w:lang w:val="en-US" w:eastAsia="ar-SA"/>
        </w:rPr>
        <mc:AlternateContent>
          <mc:Choice Requires="wps">
            <w:drawing>
              <wp:anchor distT="0" distB="0" distL="114300" distR="114300" simplePos="0" relativeHeight="251714048" behindDoc="0" locked="0" layoutInCell="1" allowOverlap="1" wp14:anchorId="50C0335C" wp14:editId="5685B168">
                <wp:simplePos x="0" y="0"/>
                <wp:positionH relativeFrom="column">
                  <wp:posOffset>3800475</wp:posOffset>
                </wp:positionH>
                <wp:positionV relativeFrom="paragraph">
                  <wp:posOffset>10795</wp:posOffset>
                </wp:positionV>
                <wp:extent cx="1123950" cy="228600"/>
                <wp:effectExtent l="0" t="0" r="19050" b="19050"/>
                <wp:wrapNone/>
                <wp:docPr id="43" name="Metin Kutusu 43"/>
                <wp:cNvGraphicFramePr/>
                <a:graphic xmlns:a="http://schemas.openxmlformats.org/drawingml/2006/main">
                  <a:graphicData uri="http://schemas.microsoft.com/office/word/2010/wordprocessingShape">
                    <wps:wsp>
                      <wps:cNvSpPr txBox="1"/>
                      <wps:spPr>
                        <a:xfrm>
                          <a:off x="0" y="0"/>
                          <a:ext cx="1123950" cy="228600"/>
                        </a:xfrm>
                        <a:prstGeom prst="rect">
                          <a:avLst/>
                        </a:prstGeom>
                        <a:solidFill>
                          <a:schemeClr val="lt1"/>
                        </a:solidFill>
                        <a:ln w="6350">
                          <a:solidFill>
                            <a:prstClr val="black"/>
                          </a:solidFill>
                        </a:ln>
                      </wps:spPr>
                      <wps:txbx>
                        <w:txbxContent>
                          <w:p w14:paraId="5A3C7DC4" w14:textId="77777777" w:rsidR="00D7272B" w:rsidRPr="005E75B2" w:rsidRDefault="00D7272B" w:rsidP="00D7272B">
                            <w:pPr>
                              <w:rPr>
                                <w:sz w:val="18"/>
                                <w:szCs w:val="18"/>
                              </w:rPr>
                            </w:pPr>
                            <w:r w:rsidRPr="005E75B2">
                              <w:rPr>
                                <w:sz w:val="18"/>
                                <w:szCs w:val="18"/>
                              </w:rPr>
                              <w:t>Ultrasonik sensör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335C" id="Metin Kutusu 43" o:spid="_x0000_s1038" type="#_x0000_t202" style="position:absolute;margin-left:299.25pt;margin-top:.85pt;width:88.5pt;height:1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" fillcolor="white [3201]" strokeweight=".5pt">
                <v:textbox>
                  <w:txbxContent>
                    <w:p w14:paraId="5A3C7DC4" w14:textId="77777777" w:rsidR="00D7272B" w:rsidRPr="005E75B2" w:rsidRDefault="00D7272B" w:rsidP="00D7272B">
                      <w:pPr>
                        <w:rPr>
                          <w:sz w:val="18"/>
                          <w:szCs w:val="18"/>
                        </w:rPr>
                      </w:pPr>
                      <w:r w:rsidRPr="005E75B2">
                        <w:rPr>
                          <w:sz w:val="18"/>
                          <w:szCs w:val="18"/>
                        </w:rPr>
                        <w:t>Ultrasonik sensör 3</w:t>
                      </w:r>
                    </w:p>
                  </w:txbxContent>
                </v:textbox>
              </v:shape>
            </w:pict>
          </mc:Fallback>
        </mc:AlternateContent>
      </w:r>
    </w:p>
    <w:p w14:paraId="54987362" w14:textId="0E31DC4E" w:rsidR="0077168A" w:rsidRPr="00DA1524" w:rsidRDefault="0077168A" w:rsidP="0077168A"/>
    <w:p w14:paraId="778F68CA" w14:textId="3834F5EF" w:rsidR="0077168A" w:rsidRPr="0075115F" w:rsidRDefault="00D7272B" w:rsidP="0075115F">
      <w:pPr>
        <w:jc w:val="center"/>
        <w:rPr>
          <w:rFonts w:ascii="Times New Roman" w:hAnsi="Times New Roman" w:cs="Times New Roman"/>
          <w:sz w:val="24"/>
          <w:szCs w:val="24"/>
        </w:rPr>
      </w:pPr>
      <w:r w:rsidRPr="0075115F">
        <w:rPr>
          <w:rFonts w:ascii="Times New Roman" w:hAnsi="Times New Roman" w:cs="Times New Roman"/>
          <w:sz w:val="24"/>
          <w:szCs w:val="24"/>
        </w:rPr>
        <w:t xml:space="preserve">Şekil </w:t>
      </w:r>
      <w:r w:rsidR="008A1FAC">
        <w:rPr>
          <w:rFonts w:ascii="Times New Roman" w:hAnsi="Times New Roman" w:cs="Times New Roman"/>
          <w:sz w:val="24"/>
          <w:szCs w:val="24"/>
        </w:rPr>
        <w:t>3</w:t>
      </w:r>
      <w:r w:rsidR="008A1FAC" w:rsidRPr="0075115F">
        <w:rPr>
          <w:rFonts w:ascii="Times New Roman" w:hAnsi="Times New Roman" w:cs="Times New Roman"/>
          <w:sz w:val="24"/>
          <w:szCs w:val="24"/>
        </w:rPr>
        <w:t>.</w:t>
      </w:r>
      <w:r w:rsidR="008A1FAC">
        <w:rPr>
          <w:rFonts w:ascii="Times New Roman" w:hAnsi="Times New Roman" w:cs="Times New Roman"/>
          <w:sz w:val="24"/>
          <w:szCs w:val="24"/>
        </w:rPr>
        <w:t>4</w:t>
      </w:r>
      <w:r w:rsidR="008A1FAC" w:rsidRPr="0075115F">
        <w:rPr>
          <w:rFonts w:ascii="Times New Roman" w:hAnsi="Times New Roman" w:cs="Times New Roman"/>
          <w:sz w:val="24"/>
          <w:szCs w:val="24"/>
        </w:rPr>
        <w:t xml:space="preserve"> </w:t>
      </w:r>
      <w:proofErr w:type="spellStart"/>
      <w:r w:rsidR="008A1FAC" w:rsidRPr="0075115F">
        <w:rPr>
          <w:rFonts w:ascii="Times New Roman" w:hAnsi="Times New Roman" w:cs="Times New Roman"/>
          <w:sz w:val="24"/>
          <w:szCs w:val="24"/>
        </w:rPr>
        <w:t>Sensörler</w:t>
      </w:r>
      <w:proofErr w:type="spellEnd"/>
      <w:r w:rsidRPr="0075115F">
        <w:rPr>
          <w:rFonts w:ascii="Times New Roman" w:hAnsi="Times New Roman" w:cs="Times New Roman"/>
          <w:sz w:val="24"/>
          <w:szCs w:val="24"/>
        </w:rPr>
        <w:t>, Tekerlekler ve Vakum Fanın Robot Üzerind</w:t>
      </w:r>
      <w:r w:rsidR="0075115F">
        <w:rPr>
          <w:rFonts w:ascii="Times New Roman" w:hAnsi="Times New Roman" w:cs="Times New Roman"/>
          <w:sz w:val="24"/>
          <w:szCs w:val="24"/>
        </w:rPr>
        <w:t xml:space="preserve">e </w:t>
      </w:r>
      <w:r w:rsidRPr="0075115F">
        <w:rPr>
          <w:rFonts w:ascii="Times New Roman" w:hAnsi="Times New Roman" w:cs="Times New Roman"/>
          <w:sz w:val="24"/>
          <w:szCs w:val="24"/>
        </w:rPr>
        <w:t>Konumları</w:t>
      </w:r>
    </w:p>
    <w:p w14:paraId="37859287" w14:textId="77777777" w:rsidR="007B4767" w:rsidRDefault="007B4767" w:rsidP="0075115F">
      <w:pPr>
        <w:suppressAutoHyphens/>
        <w:spacing w:after="0" w:line="360" w:lineRule="auto"/>
        <w:jc w:val="center"/>
      </w:pPr>
    </w:p>
    <w:p w14:paraId="0355C473" w14:textId="77777777" w:rsidR="007B4767" w:rsidRDefault="007B4767" w:rsidP="007B4767">
      <w:pPr>
        <w:suppressAutoHyphens/>
        <w:spacing w:after="0" w:line="360" w:lineRule="auto"/>
      </w:pPr>
    </w:p>
    <w:p w14:paraId="5B57EA6D" w14:textId="012998C5" w:rsidR="000A4BA6" w:rsidRPr="000A4BA6" w:rsidRDefault="007B4767" w:rsidP="007B4767">
      <w:pPr>
        <w:suppressAutoHyphens/>
        <w:spacing w:after="0" w:line="360" w:lineRule="auto"/>
        <w:jc w:val="both"/>
        <w:rPr>
          <w:rFonts w:ascii="Times New Roman" w:eastAsia="Times New Roman" w:hAnsi="Times New Roman" w:cs="Times New Roman"/>
          <w:sz w:val="24"/>
          <w:szCs w:val="24"/>
          <w:lang w:val="en-US" w:eastAsia="ar-SA"/>
        </w:rPr>
      </w:pPr>
      <w:r>
        <w:t xml:space="preserve">           </w:t>
      </w:r>
      <w:proofErr w:type="spellStart"/>
      <w:r w:rsidR="000A4BA6" w:rsidRPr="000A4BA6">
        <w:rPr>
          <w:rFonts w:ascii="Times New Roman" w:eastAsia="Times New Roman" w:hAnsi="Times New Roman" w:cs="Times New Roman"/>
          <w:sz w:val="24"/>
          <w:szCs w:val="24"/>
          <w:lang w:val="en-US" w:eastAsia="ar-SA"/>
        </w:rPr>
        <w:t>Tasarlanan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robotta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olarak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bünyesinde</w:t>
      </w:r>
      <w:proofErr w:type="spellEnd"/>
      <w:r w:rsidR="000A4BA6" w:rsidRPr="000A4BA6">
        <w:rPr>
          <w:rFonts w:ascii="Times New Roman" w:eastAsia="Times New Roman" w:hAnsi="Times New Roman" w:cs="Times New Roman"/>
          <w:sz w:val="24"/>
          <w:szCs w:val="24"/>
          <w:lang w:val="en-US" w:eastAsia="ar-SA"/>
        </w:rPr>
        <w:t xml:space="preserve"> Atmel </w:t>
      </w:r>
      <w:proofErr w:type="spellStart"/>
      <w:r w:rsidR="000A4BA6" w:rsidRPr="000A4BA6">
        <w:rPr>
          <w:rFonts w:ascii="Times New Roman" w:eastAsia="Times New Roman" w:hAnsi="Times New Roman" w:cs="Times New Roman"/>
          <w:sz w:val="24"/>
          <w:szCs w:val="24"/>
          <w:lang w:val="en-US" w:eastAsia="ar-SA"/>
        </w:rPr>
        <w:t>tarafından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oluşturulmuş</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tek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çipli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bir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olan</w:t>
      </w:r>
      <w:proofErr w:type="spellEnd"/>
      <w:r w:rsidR="000A4BA6" w:rsidRPr="000A4BA6">
        <w:rPr>
          <w:rFonts w:ascii="Times New Roman" w:eastAsia="Times New Roman" w:hAnsi="Times New Roman" w:cs="Times New Roman"/>
          <w:sz w:val="24"/>
          <w:szCs w:val="24"/>
          <w:lang w:val="en-US" w:eastAsia="ar-SA"/>
        </w:rPr>
        <w:t xml:space="preserve"> ATmega328’i </w:t>
      </w:r>
      <w:proofErr w:type="spellStart"/>
      <w:r w:rsidR="000A4BA6" w:rsidRPr="000A4BA6">
        <w:rPr>
          <w:rFonts w:ascii="Times New Roman" w:eastAsia="Times New Roman" w:hAnsi="Times New Roman" w:cs="Times New Roman"/>
          <w:sz w:val="24"/>
          <w:szCs w:val="24"/>
          <w:lang w:val="en-US" w:eastAsia="ar-SA"/>
        </w:rPr>
        <w:t>barındıran</w:t>
      </w:r>
      <w:proofErr w:type="spellEnd"/>
      <w:r w:rsidR="000A4BA6" w:rsidRPr="000A4BA6">
        <w:rPr>
          <w:rFonts w:ascii="Times New Roman" w:eastAsia="Times New Roman" w:hAnsi="Times New Roman" w:cs="Times New Roman"/>
          <w:sz w:val="24"/>
          <w:szCs w:val="24"/>
          <w:lang w:val="en-US" w:eastAsia="ar-SA"/>
        </w:rPr>
        <w:t xml:space="preserve"> Arduino Nano </w:t>
      </w:r>
      <w:proofErr w:type="spellStart"/>
      <w:r w:rsidR="000A4BA6" w:rsidRPr="000A4BA6">
        <w:rPr>
          <w:rFonts w:ascii="Times New Roman" w:eastAsia="Times New Roman" w:hAnsi="Times New Roman" w:cs="Times New Roman"/>
          <w:sz w:val="24"/>
          <w:szCs w:val="24"/>
          <w:lang w:val="en-US" w:eastAsia="ar-SA"/>
        </w:rPr>
        <w:t>kullanılmıştır</w:t>
      </w:r>
      <w:proofErr w:type="spellEnd"/>
      <w:r w:rsidR="000A4BA6" w:rsidRPr="000A4BA6">
        <w:rPr>
          <w:rFonts w:ascii="Times New Roman" w:eastAsia="Times New Roman" w:hAnsi="Times New Roman" w:cs="Times New Roman"/>
          <w:sz w:val="24"/>
          <w:szCs w:val="24"/>
          <w:lang w:val="en-US" w:eastAsia="ar-SA"/>
        </w:rPr>
        <w:t xml:space="preserve">. </w:t>
      </w:r>
      <w:r w:rsidR="006C1DE5">
        <w:rPr>
          <w:rFonts w:ascii="Times New Roman" w:eastAsia="Times New Roman" w:hAnsi="Times New Roman" w:cs="Times New Roman"/>
          <w:sz w:val="24"/>
          <w:szCs w:val="24"/>
          <w:lang w:val="en-US" w:eastAsia="ar-SA"/>
        </w:rPr>
        <w:t xml:space="preserve">Arduino Nano Platform I/O IDE </w:t>
      </w:r>
      <w:proofErr w:type="spellStart"/>
      <w:r w:rsidR="000A4BA6" w:rsidRPr="000A4BA6">
        <w:rPr>
          <w:rFonts w:ascii="Times New Roman" w:eastAsia="Times New Roman" w:hAnsi="Times New Roman" w:cs="Times New Roman"/>
          <w:sz w:val="24"/>
          <w:szCs w:val="24"/>
          <w:lang w:val="en-US" w:eastAsia="ar-SA"/>
        </w:rPr>
        <w:t>aracılığı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ile</w:t>
      </w:r>
      <w:proofErr w:type="spellEnd"/>
      <w:r w:rsidR="000A4BA6" w:rsidRPr="000A4BA6">
        <w:rPr>
          <w:rFonts w:ascii="Times New Roman" w:eastAsia="Times New Roman" w:hAnsi="Times New Roman" w:cs="Times New Roman"/>
          <w:sz w:val="24"/>
          <w:szCs w:val="24"/>
          <w:lang w:val="en-US" w:eastAsia="ar-SA"/>
        </w:rPr>
        <w:t xml:space="preserve"> C </w:t>
      </w:r>
      <w:proofErr w:type="spellStart"/>
      <w:r w:rsidR="000A4BA6" w:rsidRPr="000A4BA6">
        <w:rPr>
          <w:rFonts w:ascii="Times New Roman" w:eastAsia="Times New Roman" w:hAnsi="Times New Roman" w:cs="Times New Roman"/>
          <w:sz w:val="24"/>
          <w:szCs w:val="24"/>
          <w:lang w:val="en-US" w:eastAsia="ar-SA"/>
        </w:rPr>
        <w:t>programlama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dili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kullanılarak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programlanmıştır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Kullanılan</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mikrodenetleyici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ve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bağlı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olduğu</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tüm</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elektronik</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birimlere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ait</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devre</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şeması</w:t>
      </w:r>
      <w:proofErr w:type="spellEnd"/>
      <w:r w:rsidR="000A4BA6" w:rsidRPr="000A4BA6">
        <w:rPr>
          <w:rFonts w:ascii="Times New Roman" w:eastAsia="Times New Roman" w:hAnsi="Times New Roman" w:cs="Times New Roman"/>
          <w:sz w:val="24"/>
          <w:szCs w:val="24"/>
          <w:lang w:val="en-US" w:eastAsia="ar-SA"/>
        </w:rPr>
        <w:t xml:space="preserve"> </w:t>
      </w:r>
      <w:proofErr w:type="spellStart"/>
      <w:proofErr w:type="gramStart"/>
      <w:r w:rsidR="000A4BA6" w:rsidRPr="000A4BA6">
        <w:rPr>
          <w:rFonts w:ascii="Times New Roman" w:eastAsia="Times New Roman" w:hAnsi="Times New Roman" w:cs="Times New Roman"/>
          <w:sz w:val="24"/>
          <w:szCs w:val="24"/>
          <w:lang w:val="en-US" w:eastAsia="ar-SA"/>
        </w:rPr>
        <w:t>oluşturulmuştur.Burada</w:t>
      </w:r>
      <w:proofErr w:type="spellEnd"/>
      <w:proofErr w:type="gramEnd"/>
      <w:r w:rsidR="000A4BA6" w:rsidRPr="000A4BA6">
        <w:rPr>
          <w:rFonts w:ascii="Times New Roman" w:eastAsia="Times New Roman" w:hAnsi="Times New Roman" w:cs="Times New Roman"/>
          <w:sz w:val="24"/>
          <w:szCs w:val="24"/>
          <w:lang w:val="en-US" w:eastAsia="ar-SA"/>
        </w:rPr>
        <w:t xml:space="preserve"> Arduino </w:t>
      </w:r>
      <w:proofErr w:type="spellStart"/>
      <w:r w:rsidR="000A4BA6" w:rsidRPr="000A4BA6">
        <w:rPr>
          <w:rFonts w:ascii="Times New Roman" w:eastAsia="Times New Roman" w:hAnsi="Times New Roman" w:cs="Times New Roman"/>
          <w:sz w:val="24"/>
          <w:szCs w:val="24"/>
          <w:lang w:val="en-US" w:eastAsia="ar-SA"/>
        </w:rPr>
        <w:t>Nanoya</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bağlı</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tüm</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birimler</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görülmektedir</w:t>
      </w:r>
      <w:proofErr w:type="spellEnd"/>
      <w:r w:rsidR="000A4BA6" w:rsidRPr="000A4BA6">
        <w:rPr>
          <w:rFonts w:ascii="Times New Roman" w:eastAsia="Times New Roman" w:hAnsi="Times New Roman" w:cs="Times New Roman"/>
          <w:sz w:val="24"/>
          <w:szCs w:val="24"/>
          <w:lang w:val="en-US" w:eastAsia="ar-SA"/>
        </w:rPr>
        <w:t>.</w:t>
      </w:r>
    </w:p>
    <w:p w14:paraId="56C94C8F" w14:textId="77777777" w:rsidR="000A4BA6" w:rsidRPr="000A4BA6" w:rsidRDefault="000A4BA6" w:rsidP="007B4767">
      <w:pPr>
        <w:suppressAutoHyphens/>
        <w:spacing w:after="0" w:line="360" w:lineRule="auto"/>
        <w:jc w:val="both"/>
        <w:rPr>
          <w:rFonts w:ascii="Times New Roman" w:eastAsia="Times New Roman" w:hAnsi="Times New Roman" w:cs="Times New Roman"/>
          <w:sz w:val="24"/>
          <w:szCs w:val="24"/>
          <w:lang w:val="en-US" w:eastAsia="ar-SA"/>
        </w:rPr>
      </w:pPr>
    </w:p>
    <w:p w14:paraId="038AF88C" w14:textId="77777777" w:rsidR="000A4BA6" w:rsidRPr="000A4BA6" w:rsidRDefault="000A4BA6" w:rsidP="007B4767">
      <w:pPr>
        <w:suppressAutoHyphens/>
        <w:spacing w:after="0" w:line="360" w:lineRule="auto"/>
        <w:jc w:val="both"/>
        <w:rPr>
          <w:rFonts w:ascii="Times New Roman" w:eastAsia="Times New Roman" w:hAnsi="Times New Roman" w:cs="Times New Roman"/>
          <w:sz w:val="24"/>
          <w:szCs w:val="24"/>
          <w:lang w:val="en-US" w:eastAsia="ar-SA"/>
        </w:rPr>
      </w:pPr>
    </w:p>
    <w:p w14:paraId="056DCA3C" w14:textId="31BA4613"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5FF41C30" w14:textId="521F1CFF" w:rsidR="000A4BA6" w:rsidRPr="000A4BA6" w:rsidRDefault="00303E5A" w:rsidP="0059281A">
      <w:pPr>
        <w:suppressAutoHyphens/>
        <w:spacing w:after="0" w:line="360" w:lineRule="auto"/>
        <w:jc w:val="center"/>
        <w:rPr>
          <w:rFonts w:ascii="Times New Roman" w:eastAsia="Times New Roman" w:hAnsi="Times New Roman" w:cs="Times New Roman"/>
          <w:sz w:val="24"/>
          <w:szCs w:val="24"/>
          <w:lang w:val="en-US" w:eastAsia="ar-SA"/>
        </w:rPr>
      </w:pPr>
      <w:r w:rsidRPr="00303E5A">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42720" behindDoc="0" locked="0" layoutInCell="1" allowOverlap="1" wp14:anchorId="26EB989F" wp14:editId="1CC16EF6">
                <wp:simplePos x="0" y="0"/>
                <wp:positionH relativeFrom="margin">
                  <wp:posOffset>196001</wp:posOffset>
                </wp:positionH>
                <wp:positionV relativeFrom="paragraph">
                  <wp:posOffset>3045774</wp:posOffset>
                </wp:positionV>
                <wp:extent cx="1059255" cy="289711"/>
                <wp:effectExtent l="0" t="0" r="26670" b="15240"/>
                <wp:wrapNone/>
                <wp:docPr id="82" name="Metin Kutusu 82"/>
                <wp:cNvGraphicFramePr/>
                <a:graphic xmlns:a="http://schemas.openxmlformats.org/drawingml/2006/main">
                  <a:graphicData uri="http://schemas.microsoft.com/office/word/2010/wordprocessingShape">
                    <wps:wsp>
                      <wps:cNvSpPr txBox="1"/>
                      <wps:spPr>
                        <a:xfrm>
                          <a:off x="0" y="0"/>
                          <a:ext cx="1059255" cy="289711"/>
                        </a:xfrm>
                        <a:prstGeom prst="rect">
                          <a:avLst/>
                        </a:prstGeom>
                        <a:solidFill>
                          <a:sysClr val="window" lastClr="FFFFFF"/>
                        </a:solidFill>
                        <a:ln w="6350">
                          <a:solidFill>
                            <a:prstClr val="black"/>
                          </a:solidFill>
                        </a:ln>
                      </wps:spPr>
                      <wps:txbx>
                        <w:txbxContent>
                          <w:p w14:paraId="4AF5F937" w14:textId="77777777" w:rsidR="00303E5A" w:rsidRDefault="00303E5A" w:rsidP="00303E5A">
                            <w:r>
                              <w:t>Step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B989F" id="Metin Kutusu 82" o:spid="_x0000_s1039" type="#_x0000_t202" style="position:absolute;left:0;text-align:left;margin-left:15.45pt;margin-top:239.8pt;width:83.4pt;height:22.8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" fillcolor="window" strokeweight=".5pt">
                <v:textbox>
                  <w:txbxContent>
                    <w:p w14:paraId="4AF5F937" w14:textId="77777777" w:rsidR="00303E5A" w:rsidRDefault="00303E5A" w:rsidP="00303E5A">
                      <w:r>
                        <w:t>Step motor</w:t>
                      </w:r>
                    </w:p>
                  </w:txbxContent>
                </v:textbox>
                <w10:wrap anchorx="margin"/>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40672" behindDoc="0" locked="0" layoutInCell="1" allowOverlap="1" wp14:anchorId="42FD0DB3" wp14:editId="272E2B91">
                <wp:simplePos x="0" y="0"/>
                <wp:positionH relativeFrom="column">
                  <wp:posOffset>1311137</wp:posOffset>
                </wp:positionH>
                <wp:positionV relativeFrom="paragraph">
                  <wp:posOffset>3217834</wp:posOffset>
                </wp:positionV>
                <wp:extent cx="477947" cy="0"/>
                <wp:effectExtent l="38100" t="76200" r="0" b="95250"/>
                <wp:wrapNone/>
                <wp:docPr id="71" name="Düz Ok Bağlayıcısı 71"/>
                <wp:cNvGraphicFramePr/>
                <a:graphic xmlns:a="http://schemas.openxmlformats.org/drawingml/2006/main">
                  <a:graphicData uri="http://schemas.microsoft.com/office/word/2010/wordprocessingShape">
                    <wps:wsp>
                      <wps:cNvCnPr/>
                      <wps:spPr>
                        <a:xfrm flipH="1">
                          <a:off x="0" y="0"/>
                          <a:ext cx="47794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BD6056" id="_x0000_t32" coordsize="21600,21600" o:spt="32" o:oned="t" path="m,l21600,21600e" filled="f">
                <v:path arrowok="t" fillok="f" o:connecttype="none"/>
                <o:lock v:ext="edit" shapetype="t"/>
              </v:shapetype>
              <v:shape id="Düz Ok Bağlayıcısı 71" o:spid="_x0000_s1026" type="#_x0000_t32" style="position:absolute;margin-left:103.25pt;margin-top:253.35pt;width:37.65pt;height:0;flip:x;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" strokecolor="black [3200]" strokeweight=".5pt">
                <v:stroke endarrow="block" joinstyle="miter"/>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9648" behindDoc="0" locked="0" layoutInCell="1" allowOverlap="1" wp14:anchorId="2C3A7A92" wp14:editId="1CFCA218">
                <wp:simplePos x="0" y="0"/>
                <wp:positionH relativeFrom="margin">
                  <wp:posOffset>4577552</wp:posOffset>
                </wp:positionH>
                <wp:positionV relativeFrom="paragraph">
                  <wp:posOffset>3000551</wp:posOffset>
                </wp:positionV>
                <wp:extent cx="1059255" cy="289711"/>
                <wp:effectExtent l="0" t="0" r="26670" b="15240"/>
                <wp:wrapNone/>
                <wp:docPr id="70" name="Metin Kutusu 70"/>
                <wp:cNvGraphicFramePr/>
                <a:graphic xmlns:a="http://schemas.openxmlformats.org/drawingml/2006/main">
                  <a:graphicData uri="http://schemas.microsoft.com/office/word/2010/wordprocessingShape">
                    <wps:wsp>
                      <wps:cNvSpPr txBox="1"/>
                      <wps:spPr>
                        <a:xfrm>
                          <a:off x="0" y="0"/>
                          <a:ext cx="1059255" cy="289711"/>
                        </a:xfrm>
                        <a:prstGeom prst="rect">
                          <a:avLst/>
                        </a:prstGeom>
                        <a:solidFill>
                          <a:schemeClr val="lt1"/>
                        </a:solidFill>
                        <a:ln w="6350">
                          <a:solidFill>
                            <a:prstClr val="black"/>
                          </a:solidFill>
                        </a:ln>
                      </wps:spPr>
                      <wps:txbx>
                        <w:txbxContent>
                          <w:p w14:paraId="27B732C5" w14:textId="26C7975E" w:rsidR="00303E5A" w:rsidRDefault="00303E5A">
                            <w:r>
                              <w:t>Step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7A92" id="Metin Kutusu 70" o:spid="_x0000_s1040" type="#_x0000_t202" style="position:absolute;left:0;text-align:left;margin-left:360.45pt;margin-top:236.25pt;width:83.4pt;height:22.8pt;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" fillcolor="white [3201]" strokeweight=".5pt">
                <v:textbox>
                  <w:txbxContent>
                    <w:p w14:paraId="27B732C5" w14:textId="26C7975E" w:rsidR="00303E5A" w:rsidRDefault="00303E5A">
                      <w:r>
                        <w:t>Step motor</w:t>
                      </w:r>
                    </w:p>
                  </w:txbxContent>
                </v:textbox>
                <w10:wrap anchorx="margin"/>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8624" behindDoc="0" locked="0" layoutInCell="1" allowOverlap="1" wp14:anchorId="01CDDD58" wp14:editId="1AA42073">
                <wp:simplePos x="0" y="0"/>
                <wp:positionH relativeFrom="column">
                  <wp:posOffset>3970969</wp:posOffset>
                </wp:positionH>
                <wp:positionV relativeFrom="paragraph">
                  <wp:posOffset>3172567</wp:posOffset>
                </wp:positionV>
                <wp:extent cx="488887" cy="0"/>
                <wp:effectExtent l="0" t="76200" r="26035" b="95250"/>
                <wp:wrapNone/>
                <wp:docPr id="69" name="Düz Ok Bağlayıcısı 69"/>
                <wp:cNvGraphicFramePr/>
                <a:graphic xmlns:a="http://schemas.openxmlformats.org/drawingml/2006/main">
                  <a:graphicData uri="http://schemas.microsoft.com/office/word/2010/wordprocessingShape">
                    <wps:wsp>
                      <wps:cNvCnPr/>
                      <wps:spPr>
                        <a:xfrm>
                          <a:off x="0" y="0"/>
                          <a:ext cx="4888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4134F" id="Düz Ok Bağlayıcısı 69" o:spid="_x0000_s1026" type="#_x0000_t32" style="position:absolute;margin-left:312.65pt;margin-top:249.8pt;width:38.5pt;height:0;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" strokecolor="black [3200]" strokeweight=".5pt">
                <v:stroke endarrow="block" joinstyle="miter"/>
              </v:shape>
            </w:pict>
          </mc:Fallback>
        </mc:AlternateContent>
      </w:r>
      <w:r w:rsidRPr="00303E5A">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7600" behindDoc="0" locked="0" layoutInCell="1" allowOverlap="1" wp14:anchorId="0F3092DA" wp14:editId="6DA0B29D">
                <wp:simplePos x="0" y="0"/>
                <wp:positionH relativeFrom="column">
                  <wp:posOffset>494766</wp:posOffset>
                </wp:positionH>
                <wp:positionV relativeFrom="paragraph">
                  <wp:posOffset>2240016</wp:posOffset>
                </wp:positionV>
                <wp:extent cx="733331" cy="253497"/>
                <wp:effectExtent l="0" t="0" r="10160" b="13335"/>
                <wp:wrapNone/>
                <wp:docPr id="68" name="Metin Kutusu 68"/>
                <wp:cNvGraphicFramePr/>
                <a:graphic xmlns:a="http://schemas.openxmlformats.org/drawingml/2006/main">
                  <a:graphicData uri="http://schemas.microsoft.com/office/word/2010/wordprocessingShape">
                    <wps:wsp>
                      <wps:cNvSpPr txBox="1"/>
                      <wps:spPr>
                        <a:xfrm>
                          <a:off x="0" y="0"/>
                          <a:ext cx="733331" cy="253497"/>
                        </a:xfrm>
                        <a:prstGeom prst="rect">
                          <a:avLst/>
                        </a:prstGeom>
                        <a:solidFill>
                          <a:sysClr val="window" lastClr="FFFFFF"/>
                        </a:solidFill>
                        <a:ln w="6350">
                          <a:solidFill>
                            <a:prstClr val="black"/>
                          </a:solidFill>
                        </a:ln>
                      </wps:spPr>
                      <wps:txbx>
                        <w:txbxContent>
                          <w:p w14:paraId="7484548D" w14:textId="63FB70F2" w:rsidR="00303E5A" w:rsidRDefault="00303E5A" w:rsidP="00303E5A">
                            <w:r>
                              <w:t>Motor2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92DA" id="Metin Kutusu 68" o:spid="_x0000_s1041" type="#_x0000_t202" style="position:absolute;left:0;text-align:left;margin-left:38.95pt;margin-top:176.4pt;width:57.75pt;height:19.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" fillcolor="window" strokeweight=".5pt">
                <v:textbox>
                  <w:txbxContent>
                    <w:p w14:paraId="7484548D" w14:textId="63FB70F2" w:rsidR="00303E5A" w:rsidRDefault="00303E5A" w:rsidP="00303E5A">
                      <w:r>
                        <w:t>Motor2</w:t>
                      </w:r>
                    </w:p>
                  </w:txbxContent>
                </v:textbox>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5552" behindDoc="0" locked="0" layoutInCell="1" allowOverlap="1" wp14:anchorId="12768364" wp14:editId="6CF5529B">
                <wp:simplePos x="0" y="0"/>
                <wp:positionH relativeFrom="column">
                  <wp:posOffset>1309251</wp:posOffset>
                </wp:positionH>
                <wp:positionV relativeFrom="paragraph">
                  <wp:posOffset>2348702</wp:posOffset>
                </wp:positionV>
                <wp:extent cx="563188" cy="0"/>
                <wp:effectExtent l="38100" t="76200" r="0" b="95250"/>
                <wp:wrapNone/>
                <wp:docPr id="67" name="Düz Ok Bağlayıcısı 67"/>
                <wp:cNvGraphicFramePr/>
                <a:graphic xmlns:a="http://schemas.openxmlformats.org/drawingml/2006/main">
                  <a:graphicData uri="http://schemas.microsoft.com/office/word/2010/wordprocessingShape">
                    <wps:wsp>
                      <wps:cNvCnPr/>
                      <wps:spPr>
                        <a:xfrm flipH="1">
                          <a:off x="0" y="0"/>
                          <a:ext cx="56318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AFF223" id="Düz Ok Bağlayıcısı 67" o:spid="_x0000_s1026" type="#_x0000_t32" style="position:absolute;margin-left:103.1pt;margin-top:184.95pt;width:44.35pt;height:0;flip:x;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" strokecolor="black [3200]" strokeweight=".5pt">
                <v:stroke endarrow="block" joinstyle="miter"/>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4528" behindDoc="0" locked="0" layoutInCell="1" allowOverlap="1" wp14:anchorId="00B3D539" wp14:editId="54F36E81">
                <wp:simplePos x="0" y="0"/>
                <wp:positionH relativeFrom="column">
                  <wp:posOffset>4686192</wp:posOffset>
                </wp:positionH>
                <wp:positionV relativeFrom="paragraph">
                  <wp:posOffset>2285327</wp:posOffset>
                </wp:positionV>
                <wp:extent cx="733331" cy="253497"/>
                <wp:effectExtent l="0" t="0" r="10160" b="13335"/>
                <wp:wrapNone/>
                <wp:docPr id="66" name="Metin Kutusu 66"/>
                <wp:cNvGraphicFramePr/>
                <a:graphic xmlns:a="http://schemas.openxmlformats.org/drawingml/2006/main">
                  <a:graphicData uri="http://schemas.microsoft.com/office/word/2010/wordprocessingShape">
                    <wps:wsp>
                      <wps:cNvSpPr txBox="1"/>
                      <wps:spPr>
                        <a:xfrm>
                          <a:off x="0" y="0"/>
                          <a:ext cx="733331" cy="253497"/>
                        </a:xfrm>
                        <a:prstGeom prst="rect">
                          <a:avLst/>
                        </a:prstGeom>
                        <a:solidFill>
                          <a:schemeClr val="lt1"/>
                        </a:solidFill>
                        <a:ln w="6350">
                          <a:solidFill>
                            <a:prstClr val="black"/>
                          </a:solidFill>
                        </a:ln>
                      </wps:spPr>
                      <wps:txbx>
                        <w:txbxContent>
                          <w:p w14:paraId="175059DA" w14:textId="570B7A7C" w:rsidR="00303E5A" w:rsidRDefault="00303E5A">
                            <w:r>
                              <w:t>Motor1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3D539" id="Metin Kutusu 66" o:spid="_x0000_s1042" type="#_x0000_t202" style="position:absolute;left:0;text-align:left;margin-left:369pt;margin-top:179.95pt;width:57.75pt;height:19.9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" fillcolor="white [3201]" strokeweight=".5pt">
                <v:textbox>
                  <w:txbxContent>
                    <w:p w14:paraId="175059DA" w14:textId="570B7A7C" w:rsidR="00303E5A" w:rsidRDefault="00303E5A">
                      <w:r>
                        <w:t>Motor1</w:t>
                      </w:r>
                    </w:p>
                  </w:txbxContent>
                </v:textbox>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3504" behindDoc="0" locked="0" layoutInCell="1" allowOverlap="1" wp14:anchorId="6F090175" wp14:editId="49B54F1F">
                <wp:simplePos x="0" y="0"/>
                <wp:positionH relativeFrom="column">
                  <wp:posOffset>3980023</wp:posOffset>
                </wp:positionH>
                <wp:positionV relativeFrom="paragraph">
                  <wp:posOffset>2412076</wp:posOffset>
                </wp:positionV>
                <wp:extent cx="669956" cy="9053"/>
                <wp:effectExtent l="0" t="76200" r="15875" b="86360"/>
                <wp:wrapNone/>
                <wp:docPr id="65" name="Düz Ok Bağlayıcısı 65"/>
                <wp:cNvGraphicFramePr/>
                <a:graphic xmlns:a="http://schemas.openxmlformats.org/drawingml/2006/main">
                  <a:graphicData uri="http://schemas.microsoft.com/office/word/2010/wordprocessingShape">
                    <wps:wsp>
                      <wps:cNvCnPr/>
                      <wps:spPr>
                        <a:xfrm flipV="1">
                          <a:off x="0" y="0"/>
                          <a:ext cx="669956" cy="9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AA600F" id="Düz Ok Bağlayıcısı 65" o:spid="_x0000_s1026" type="#_x0000_t32" style="position:absolute;margin-left:313.4pt;margin-top:189.95pt;width:52.75pt;height:.7pt;flip:y;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" strokecolor="black [3200]" strokeweight=".5pt">
                <v:stroke endarrow="block" joinstyle="miter"/>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2480" behindDoc="0" locked="0" layoutInCell="1" allowOverlap="1" wp14:anchorId="08BF8F1F" wp14:editId="5429F4B3">
                <wp:simplePos x="0" y="0"/>
                <wp:positionH relativeFrom="margin">
                  <wp:posOffset>277154</wp:posOffset>
                </wp:positionH>
                <wp:positionV relativeFrom="paragraph">
                  <wp:posOffset>275458</wp:posOffset>
                </wp:positionV>
                <wp:extent cx="859967" cy="416459"/>
                <wp:effectExtent l="0" t="0" r="16510" b="22225"/>
                <wp:wrapNone/>
                <wp:docPr id="64" name="Metin Kutusu 64"/>
                <wp:cNvGraphicFramePr/>
                <a:graphic xmlns:a="http://schemas.openxmlformats.org/drawingml/2006/main">
                  <a:graphicData uri="http://schemas.microsoft.com/office/word/2010/wordprocessingShape">
                    <wps:wsp>
                      <wps:cNvSpPr txBox="1"/>
                      <wps:spPr>
                        <a:xfrm>
                          <a:off x="0" y="0"/>
                          <a:ext cx="859967" cy="416459"/>
                        </a:xfrm>
                        <a:prstGeom prst="rect">
                          <a:avLst/>
                        </a:prstGeom>
                        <a:solidFill>
                          <a:schemeClr val="lt1"/>
                        </a:solidFill>
                        <a:ln w="6350">
                          <a:solidFill>
                            <a:prstClr val="black"/>
                          </a:solidFill>
                        </a:ln>
                      </wps:spPr>
                      <wps:txbx>
                        <w:txbxContent>
                          <w:p w14:paraId="6E0033B6" w14:textId="22F5E360" w:rsidR="00303E5A" w:rsidRDefault="00303E5A">
                            <w:r>
                              <w:t>Bluetooth modül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8F1F" id="Metin Kutusu 64" o:spid="_x0000_s1043" type="#_x0000_t202" style="position:absolute;left:0;text-align:left;margin-left:21.8pt;margin-top:21.7pt;width:67.7pt;height:32.8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" fillcolor="white [3201]" strokeweight=".5pt">
                <v:textbox>
                  <w:txbxContent>
                    <w:p w14:paraId="6E0033B6" w14:textId="22F5E360" w:rsidR="00303E5A" w:rsidRDefault="00303E5A">
                      <w:r>
                        <w:t>Bluetooth modül</w:t>
                      </w:r>
                    </w:p>
                  </w:txbxContent>
                </v:textbox>
                <w10:wrap anchorx="margin"/>
              </v:shape>
            </w:pict>
          </mc:Fallback>
        </mc:AlternateContent>
      </w:r>
      <w:r>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1456" behindDoc="0" locked="0" layoutInCell="1" allowOverlap="1" wp14:anchorId="50B192BF" wp14:editId="6E029330">
                <wp:simplePos x="0" y="0"/>
                <wp:positionH relativeFrom="column">
                  <wp:posOffset>1236823</wp:posOffset>
                </wp:positionH>
                <wp:positionV relativeFrom="paragraph">
                  <wp:posOffset>447474</wp:posOffset>
                </wp:positionV>
                <wp:extent cx="633742" cy="0"/>
                <wp:effectExtent l="38100" t="76200" r="0" b="95250"/>
                <wp:wrapNone/>
                <wp:docPr id="63" name="Düz Ok Bağlayıcısı 63"/>
                <wp:cNvGraphicFramePr/>
                <a:graphic xmlns:a="http://schemas.openxmlformats.org/drawingml/2006/main">
                  <a:graphicData uri="http://schemas.microsoft.com/office/word/2010/wordprocessingShape">
                    <wps:wsp>
                      <wps:cNvCnPr/>
                      <wps:spPr>
                        <a:xfrm flipH="1">
                          <a:off x="0" y="0"/>
                          <a:ext cx="63374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24D84E" id="Düz Ok Bağlayıcısı 63" o:spid="_x0000_s1026" type="#_x0000_t32" style="position:absolute;margin-left:97.4pt;margin-top:35.25pt;width:49.9pt;height:0;flip:x;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" strokecolor="black [3200]"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30432" behindDoc="0" locked="0" layoutInCell="1" allowOverlap="1" wp14:anchorId="62A0E399" wp14:editId="3E556FDF">
                <wp:simplePos x="0" y="0"/>
                <wp:positionH relativeFrom="column">
                  <wp:posOffset>4894423</wp:posOffset>
                </wp:positionH>
                <wp:positionV relativeFrom="paragraph">
                  <wp:posOffset>1316606</wp:posOffset>
                </wp:positionV>
                <wp:extent cx="660903" cy="425513"/>
                <wp:effectExtent l="0" t="0" r="25400" b="12700"/>
                <wp:wrapNone/>
                <wp:docPr id="61" name="Metin Kutusu 61"/>
                <wp:cNvGraphicFramePr/>
                <a:graphic xmlns:a="http://schemas.openxmlformats.org/drawingml/2006/main">
                  <a:graphicData uri="http://schemas.microsoft.com/office/word/2010/wordprocessingShape">
                    <wps:wsp>
                      <wps:cNvSpPr txBox="1"/>
                      <wps:spPr>
                        <a:xfrm>
                          <a:off x="0" y="0"/>
                          <a:ext cx="660903" cy="425513"/>
                        </a:xfrm>
                        <a:prstGeom prst="rect">
                          <a:avLst/>
                        </a:prstGeom>
                        <a:solidFill>
                          <a:schemeClr val="lt1"/>
                        </a:solidFill>
                        <a:ln w="6350">
                          <a:solidFill>
                            <a:prstClr val="black"/>
                          </a:solidFill>
                        </a:ln>
                      </wps:spPr>
                      <wps:txbx>
                        <w:txbxContent>
                          <w:p w14:paraId="6AA8481A" w14:textId="795685A5" w:rsidR="00511F6D" w:rsidRDefault="00511F6D">
                            <w:r>
                              <w:t>IR Sensör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0E399" id="Metin Kutusu 61" o:spid="_x0000_s1044" type="#_x0000_t202" style="position:absolute;left:0;text-align:left;margin-left:385.4pt;margin-top:103.65pt;width:52.05pt;height:33.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DQOwIAAIM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" fillcolor="white [3201]" strokeweight=".5pt">
                <v:textbox>
                  <w:txbxContent>
                    <w:p w14:paraId="6AA8481A" w14:textId="795685A5" w:rsidR="00511F6D" w:rsidRDefault="00511F6D">
                      <w:r>
                        <w:t>IR Sensör</w:t>
                      </w:r>
                    </w:p>
                  </w:txbxContent>
                </v:textbox>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9408" behindDoc="0" locked="0" layoutInCell="1" allowOverlap="1" wp14:anchorId="2C5F2B65" wp14:editId="506D58F7">
                <wp:simplePos x="0" y="0"/>
                <wp:positionH relativeFrom="column">
                  <wp:posOffset>4043397</wp:posOffset>
                </wp:positionH>
                <wp:positionV relativeFrom="paragraph">
                  <wp:posOffset>1506729</wp:posOffset>
                </wp:positionV>
                <wp:extent cx="796705" cy="0"/>
                <wp:effectExtent l="0" t="76200" r="22860" b="95250"/>
                <wp:wrapNone/>
                <wp:docPr id="60" name="Düz Ok Bağlayıcısı 60"/>
                <wp:cNvGraphicFramePr/>
                <a:graphic xmlns:a="http://schemas.openxmlformats.org/drawingml/2006/main">
                  <a:graphicData uri="http://schemas.microsoft.com/office/word/2010/wordprocessingShape">
                    <wps:wsp>
                      <wps:cNvCnPr/>
                      <wps:spPr>
                        <a:xfrm>
                          <a:off x="0" y="0"/>
                          <a:ext cx="7967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CD5E8B" id="Düz Ok Bağlayıcısı 60" o:spid="_x0000_s1026" type="#_x0000_t32" style="position:absolute;margin-left:318.4pt;margin-top:118.65pt;width:62.7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" strokecolor="black [3200]"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8384" behindDoc="0" locked="0" layoutInCell="1" allowOverlap="1" wp14:anchorId="3183FDEB" wp14:editId="7A696387">
                <wp:simplePos x="0" y="0"/>
                <wp:positionH relativeFrom="margin">
                  <wp:align>right</wp:align>
                </wp:positionH>
                <wp:positionV relativeFrom="paragraph">
                  <wp:posOffset>411260</wp:posOffset>
                </wp:positionV>
                <wp:extent cx="778598" cy="434566"/>
                <wp:effectExtent l="0" t="0" r="21590" b="22860"/>
                <wp:wrapNone/>
                <wp:docPr id="58" name="Metin Kutusu 58"/>
                <wp:cNvGraphicFramePr/>
                <a:graphic xmlns:a="http://schemas.openxmlformats.org/drawingml/2006/main">
                  <a:graphicData uri="http://schemas.microsoft.com/office/word/2010/wordprocessingShape">
                    <wps:wsp>
                      <wps:cNvSpPr txBox="1"/>
                      <wps:spPr>
                        <a:xfrm>
                          <a:off x="0" y="0"/>
                          <a:ext cx="778598" cy="434566"/>
                        </a:xfrm>
                        <a:prstGeom prst="rect">
                          <a:avLst/>
                        </a:prstGeom>
                        <a:solidFill>
                          <a:schemeClr val="lt1"/>
                        </a:solidFill>
                        <a:ln w="6350">
                          <a:solidFill>
                            <a:prstClr val="black"/>
                          </a:solidFill>
                        </a:ln>
                      </wps:spPr>
                      <wps:txbx>
                        <w:txbxContent>
                          <w:p w14:paraId="30D559D0" w14:textId="14331F19" w:rsidR="00511F6D" w:rsidRDefault="00511F6D">
                            <w:r>
                              <w:t>Ultrasonik sensörler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3FDEB" id="Metin Kutusu 58" o:spid="_x0000_s1045" type="#_x0000_t202" style="position:absolute;left:0;text-align:left;margin-left:10.1pt;margin-top:32.4pt;width:61.3pt;height:34.2pt;z-index:25172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cBPAIAAIM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" fillcolor="white [3201]" strokeweight=".5pt">
                <v:textbox>
                  <w:txbxContent>
                    <w:p w14:paraId="30D559D0" w14:textId="14331F19" w:rsidR="00511F6D" w:rsidRDefault="00511F6D">
                      <w:r>
                        <w:t>Ultrasonik sensörler</w:t>
                      </w:r>
                    </w:p>
                  </w:txbxContent>
                </v:textbox>
                <w10:wrap anchorx="margin"/>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4288" behindDoc="0" locked="0" layoutInCell="1" allowOverlap="1" wp14:anchorId="47804D8D" wp14:editId="6587E06A">
                <wp:simplePos x="0" y="0"/>
                <wp:positionH relativeFrom="column">
                  <wp:posOffset>3934623</wp:posOffset>
                </wp:positionH>
                <wp:positionV relativeFrom="paragraph">
                  <wp:posOffset>311150</wp:posOffset>
                </wp:positionV>
                <wp:extent cx="959667" cy="9053"/>
                <wp:effectExtent l="0" t="76200" r="31115" b="86360"/>
                <wp:wrapNone/>
                <wp:docPr id="54" name="Düz Ok Bağlayıcısı 54"/>
                <wp:cNvGraphicFramePr/>
                <a:graphic xmlns:a="http://schemas.openxmlformats.org/drawingml/2006/main">
                  <a:graphicData uri="http://schemas.microsoft.com/office/word/2010/wordprocessingShape">
                    <wps:wsp>
                      <wps:cNvCnPr/>
                      <wps:spPr>
                        <a:xfrm flipV="1">
                          <a:off x="0" y="0"/>
                          <a:ext cx="959667" cy="90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29F3B9" id="Düz Ok Bağlayıcısı 54" o:spid="_x0000_s1026" type="#_x0000_t32" style="position:absolute;margin-left:309.8pt;margin-top:24.5pt;width:75.55pt;height:.7pt;flip:y;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" strokecolor="black [3200]"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7360" behindDoc="0" locked="0" layoutInCell="1" allowOverlap="1" wp14:anchorId="564E846D" wp14:editId="2255864B">
                <wp:simplePos x="0" y="0"/>
                <wp:positionH relativeFrom="column">
                  <wp:posOffset>3989403</wp:posOffset>
                </wp:positionH>
                <wp:positionV relativeFrom="paragraph">
                  <wp:posOffset>1054012</wp:posOffset>
                </wp:positionV>
                <wp:extent cx="887240" cy="9054"/>
                <wp:effectExtent l="0" t="76200" r="27305" b="86360"/>
                <wp:wrapNone/>
                <wp:docPr id="56" name="Düz Ok Bağlayıcısı 56"/>
                <wp:cNvGraphicFramePr/>
                <a:graphic xmlns:a="http://schemas.openxmlformats.org/drawingml/2006/main">
                  <a:graphicData uri="http://schemas.microsoft.com/office/word/2010/wordprocessingShape">
                    <wps:wsp>
                      <wps:cNvCnPr/>
                      <wps:spPr>
                        <a:xfrm flipV="1">
                          <a:off x="0" y="0"/>
                          <a:ext cx="887240" cy="905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41D844F" id="Düz Ok Bağlayıcısı 56" o:spid="_x0000_s1026" type="#_x0000_t32" style="position:absolute;margin-left:314.15pt;margin-top:83pt;width:69.85pt;height:.7pt;flip: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" strokecolor="windowText" strokeweight=".5pt">
                <v:stroke endarrow="block" joinstyle="miter"/>
              </v:shape>
            </w:pict>
          </mc:Fallback>
        </mc:AlternateContent>
      </w:r>
      <w:r w:rsidR="00511F6D">
        <w:rPr>
          <w:rFonts w:ascii="Times New Roman" w:eastAsia="Times New Roman" w:hAnsi="Times New Roman" w:cs="Times New Roman"/>
          <w:noProof/>
          <w:sz w:val="24"/>
          <w:szCs w:val="24"/>
          <w:lang w:val="en-US" w:eastAsia="ar-SA"/>
        </w:rPr>
        <mc:AlternateContent>
          <mc:Choice Requires="wps">
            <w:drawing>
              <wp:anchor distT="0" distB="0" distL="114300" distR="114300" simplePos="0" relativeHeight="251725312" behindDoc="0" locked="0" layoutInCell="1" allowOverlap="1" wp14:anchorId="13B24D2F" wp14:editId="7A53B3B0">
                <wp:simplePos x="0" y="0"/>
                <wp:positionH relativeFrom="column">
                  <wp:posOffset>4007183</wp:posOffset>
                </wp:positionH>
                <wp:positionV relativeFrom="paragraph">
                  <wp:posOffset>728131</wp:posOffset>
                </wp:positionV>
                <wp:extent cx="887240" cy="9054"/>
                <wp:effectExtent l="0" t="76200" r="27305" b="86360"/>
                <wp:wrapNone/>
                <wp:docPr id="55" name="Düz Ok Bağlayıcısı 55"/>
                <wp:cNvGraphicFramePr/>
                <a:graphic xmlns:a="http://schemas.openxmlformats.org/drawingml/2006/main">
                  <a:graphicData uri="http://schemas.microsoft.com/office/word/2010/wordprocessingShape">
                    <wps:wsp>
                      <wps:cNvCnPr/>
                      <wps:spPr>
                        <a:xfrm flipV="1">
                          <a:off x="0" y="0"/>
                          <a:ext cx="887240" cy="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1FD7C8" id="Düz Ok Bağlayıcısı 55" o:spid="_x0000_s1026" type="#_x0000_t32" style="position:absolute;margin-left:315.55pt;margin-top:57.35pt;width:69.85pt;height:.7pt;flip:y;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" strokecolor="black [3200]" strokeweight=".5pt">
                <v:stroke endarrow="block" joinstyle="miter"/>
              </v:shape>
            </w:pict>
          </mc:Fallback>
        </mc:AlternateContent>
      </w:r>
      <w:r w:rsidR="000A4BA6" w:rsidRPr="000A4BA6">
        <w:rPr>
          <w:rFonts w:ascii="Times New Roman" w:eastAsia="Times New Roman" w:hAnsi="Times New Roman" w:cs="Times New Roman"/>
          <w:noProof/>
          <w:sz w:val="24"/>
          <w:szCs w:val="24"/>
          <w:lang w:val="en-US" w:eastAsia="ar-SA"/>
        </w:rPr>
        <w:drawing>
          <wp:inline distT="0" distB="0" distL="0" distR="0" wp14:anchorId="484B9F6A" wp14:editId="5BA555A1">
            <wp:extent cx="6145719" cy="3947805"/>
            <wp:effectExtent l="0" t="0" r="762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pic:nvPicPr>
                  <pic:blipFill>
                    <a:blip r:embed="rId24">
                      <a:extLst>
                        <a:ext uri="{28A0092B-C50C-407E-A947-70E740481C1C}">
                          <a14:useLocalDpi xmlns:a14="http://schemas.microsoft.com/office/drawing/2010/main" val="0"/>
                        </a:ext>
                      </a:extLst>
                    </a:blip>
                    <a:stretch>
                      <a:fillRect/>
                    </a:stretch>
                  </pic:blipFill>
                  <pic:spPr>
                    <a:xfrm>
                      <a:off x="0" y="0"/>
                      <a:ext cx="6152441" cy="3952123"/>
                    </a:xfrm>
                    <a:prstGeom prst="rect">
                      <a:avLst/>
                    </a:prstGeom>
                  </pic:spPr>
                </pic:pic>
              </a:graphicData>
            </a:graphic>
          </wp:inline>
        </w:drawing>
      </w:r>
    </w:p>
    <w:p w14:paraId="32EA46B6"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val="en-US" w:eastAsia="ar-SA"/>
        </w:rPr>
      </w:pPr>
    </w:p>
    <w:p w14:paraId="60A795D2" w14:textId="7C7AC08A"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val="en-US" w:eastAsia="ar-SA"/>
        </w:rPr>
      </w:pPr>
      <w:proofErr w:type="spellStart"/>
      <w:r w:rsidRPr="000A4BA6">
        <w:rPr>
          <w:rFonts w:ascii="Times New Roman" w:eastAsia="Times New Roman" w:hAnsi="Times New Roman" w:cs="Times New Roman"/>
          <w:sz w:val="24"/>
          <w:szCs w:val="24"/>
          <w:lang w:val="en-US" w:eastAsia="ar-SA"/>
        </w:rPr>
        <w:t>Şekil</w:t>
      </w:r>
      <w:proofErr w:type="spellEnd"/>
      <w:r w:rsidRPr="000A4BA6">
        <w:rPr>
          <w:rFonts w:ascii="Times New Roman" w:eastAsia="Times New Roman" w:hAnsi="Times New Roman" w:cs="Times New Roman"/>
          <w:sz w:val="24"/>
          <w:szCs w:val="24"/>
          <w:lang w:val="en-US" w:eastAsia="ar-SA"/>
        </w:rPr>
        <w:t xml:space="preserve"> 3.</w:t>
      </w:r>
      <w:r w:rsidR="003D26DD">
        <w:rPr>
          <w:rFonts w:ascii="Times New Roman" w:eastAsia="Times New Roman" w:hAnsi="Times New Roman" w:cs="Times New Roman"/>
          <w:sz w:val="24"/>
          <w:szCs w:val="24"/>
          <w:lang w:val="en-US" w:eastAsia="ar-SA"/>
        </w:rPr>
        <w:t xml:space="preserve">5 </w:t>
      </w:r>
      <w:proofErr w:type="spellStart"/>
      <w:r w:rsidRPr="000A4BA6">
        <w:rPr>
          <w:rFonts w:ascii="Times New Roman" w:eastAsia="Times New Roman" w:hAnsi="Times New Roman" w:cs="Times New Roman"/>
          <w:sz w:val="24"/>
          <w:szCs w:val="24"/>
          <w:lang w:val="en-US" w:eastAsia="ar-SA"/>
        </w:rPr>
        <w:t>Devre</w:t>
      </w:r>
      <w:proofErr w:type="spellEnd"/>
      <w:r w:rsidRPr="000A4BA6">
        <w:rPr>
          <w:rFonts w:ascii="Times New Roman" w:eastAsia="Times New Roman" w:hAnsi="Times New Roman" w:cs="Times New Roman"/>
          <w:sz w:val="24"/>
          <w:szCs w:val="24"/>
          <w:lang w:val="en-US" w:eastAsia="ar-SA"/>
        </w:rPr>
        <w:t xml:space="preserve"> </w:t>
      </w:r>
      <w:proofErr w:type="spellStart"/>
      <w:r w:rsidRPr="000A4BA6">
        <w:rPr>
          <w:rFonts w:ascii="Times New Roman" w:eastAsia="Times New Roman" w:hAnsi="Times New Roman" w:cs="Times New Roman"/>
          <w:sz w:val="24"/>
          <w:szCs w:val="24"/>
          <w:lang w:val="en-US" w:eastAsia="ar-SA"/>
        </w:rPr>
        <w:t>Şeması</w:t>
      </w:r>
      <w:proofErr w:type="spellEnd"/>
    </w:p>
    <w:p w14:paraId="6E5CCEFD" w14:textId="77777777" w:rsidR="00D44F02" w:rsidRDefault="00D44F02" w:rsidP="000A4BA6">
      <w:pPr>
        <w:rPr>
          <w:rFonts w:ascii="Times New Roman" w:eastAsia="Times New Roman" w:hAnsi="Times New Roman" w:cs="Times New Roman"/>
          <w:b/>
          <w:bCs/>
          <w:sz w:val="28"/>
          <w:szCs w:val="28"/>
          <w:lang w:eastAsia="ar-SA"/>
        </w:rPr>
      </w:pPr>
    </w:p>
    <w:p w14:paraId="636BE1E4" w14:textId="77777777" w:rsidR="00D44F02" w:rsidRDefault="00D44F02" w:rsidP="000A4BA6">
      <w:pPr>
        <w:rPr>
          <w:rFonts w:ascii="Times New Roman" w:eastAsia="Times New Roman" w:hAnsi="Times New Roman" w:cs="Times New Roman"/>
          <w:b/>
          <w:bCs/>
          <w:sz w:val="28"/>
          <w:szCs w:val="28"/>
          <w:lang w:eastAsia="ar-SA"/>
        </w:rPr>
      </w:pPr>
    </w:p>
    <w:p w14:paraId="1A790448" w14:textId="797D9FE4"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 xml:space="preserve">   3.2.1 </w:t>
      </w:r>
      <w:proofErr w:type="spellStart"/>
      <w:r w:rsidRPr="000A4BA6">
        <w:rPr>
          <w:rFonts w:ascii="Times New Roman" w:eastAsia="Times New Roman" w:hAnsi="Times New Roman" w:cs="Times New Roman"/>
          <w:b/>
          <w:bCs/>
          <w:sz w:val="28"/>
          <w:szCs w:val="28"/>
          <w:lang w:eastAsia="ar-SA"/>
        </w:rPr>
        <w:t>Ultrasonik</w:t>
      </w:r>
      <w:proofErr w:type="spellEnd"/>
      <w:r w:rsidRPr="000A4BA6">
        <w:rPr>
          <w:rFonts w:ascii="Times New Roman" w:eastAsia="Times New Roman" w:hAnsi="Times New Roman" w:cs="Times New Roman"/>
          <w:b/>
          <w:bCs/>
          <w:sz w:val="28"/>
          <w:szCs w:val="28"/>
          <w:lang w:eastAsia="ar-SA"/>
        </w:rPr>
        <w:t xml:space="preserve"> </w:t>
      </w:r>
      <w:proofErr w:type="spellStart"/>
      <w:r w:rsidRPr="000A4BA6">
        <w:rPr>
          <w:rFonts w:ascii="Times New Roman" w:eastAsia="Times New Roman" w:hAnsi="Times New Roman" w:cs="Times New Roman"/>
          <w:b/>
          <w:bCs/>
          <w:sz w:val="28"/>
          <w:szCs w:val="28"/>
          <w:lang w:eastAsia="ar-SA"/>
        </w:rPr>
        <w:t>Sensör</w:t>
      </w:r>
      <w:proofErr w:type="spellEnd"/>
    </w:p>
    <w:p w14:paraId="4E9A9AAC" w14:textId="77777777" w:rsidR="00883292" w:rsidRDefault="00883292" w:rsidP="00883292">
      <w:pPr>
        <w:spacing w:line="360" w:lineRule="auto"/>
        <w:jc w:val="both"/>
        <w:rPr>
          <w:rFonts w:ascii="Times New Roman" w:hAnsi="Times New Roman" w:cs="Times New Roman"/>
          <w:sz w:val="24"/>
          <w:szCs w:val="24"/>
        </w:rPr>
      </w:pPr>
      <w:r w:rsidRPr="00A34C14">
        <w:rPr>
          <w:rFonts w:ascii="Times New Roman" w:eastAsia="Times New Roman" w:hAnsi="Times New Roman" w:cs="Times New Roman"/>
          <w:b/>
          <w:bCs/>
          <w:sz w:val="24"/>
          <w:szCs w:val="24"/>
          <w:lang w:eastAsia="ar-SA"/>
        </w:rPr>
        <w:t xml:space="preserve">       </w:t>
      </w:r>
      <w:r w:rsidRPr="00A34C14">
        <w:rPr>
          <w:rFonts w:ascii="Times New Roman" w:hAnsi="Times New Roman" w:cs="Times New Roman"/>
          <w:sz w:val="24"/>
          <w:szCs w:val="24"/>
        </w:rPr>
        <w:t xml:space="preserve">Robotik projelerde, robotların ortamlarında gezinmesi için </w:t>
      </w:r>
      <w:proofErr w:type="spellStart"/>
      <w:r w:rsidRPr="00A34C14">
        <w:rPr>
          <w:rFonts w:ascii="Times New Roman" w:hAnsi="Times New Roman" w:cs="Times New Roman"/>
          <w:sz w:val="24"/>
          <w:szCs w:val="24"/>
        </w:rPr>
        <w:t>sensör</w:t>
      </w:r>
      <w:proofErr w:type="spellEnd"/>
      <w:r w:rsidRPr="00A34C14">
        <w:rPr>
          <w:rFonts w:ascii="Times New Roman" w:hAnsi="Times New Roman" w:cs="Times New Roman"/>
          <w:sz w:val="24"/>
          <w:szCs w:val="24"/>
        </w:rPr>
        <w:t xml:space="preserve"> seçimi oldukça önemli bir rol almaktadır.</w:t>
      </w:r>
      <w:r>
        <w:rPr>
          <w:rFonts w:ascii="Times New Roman" w:hAnsi="Times New Roman" w:cs="Times New Roman"/>
          <w:sz w:val="24"/>
          <w:szCs w:val="24"/>
        </w:rPr>
        <w:t xml:space="preserve"> </w:t>
      </w:r>
      <w:r w:rsidRPr="00A34C14">
        <w:rPr>
          <w:rFonts w:ascii="Times New Roman" w:hAnsi="Times New Roman" w:cs="Times New Roman"/>
          <w:sz w:val="24"/>
          <w:szCs w:val="24"/>
        </w:rPr>
        <w:t xml:space="preserve">Otonom sistemler için </w:t>
      </w:r>
      <w:proofErr w:type="spellStart"/>
      <w:r w:rsidRPr="00A34C14">
        <w:rPr>
          <w:rFonts w:ascii="Times New Roman" w:hAnsi="Times New Roman" w:cs="Times New Roman"/>
          <w:sz w:val="24"/>
          <w:szCs w:val="24"/>
        </w:rPr>
        <w:t>sensörler</w:t>
      </w:r>
      <w:proofErr w:type="spellEnd"/>
      <w:r>
        <w:rPr>
          <w:rFonts w:ascii="Times New Roman" w:hAnsi="Times New Roman" w:cs="Times New Roman"/>
          <w:sz w:val="24"/>
          <w:szCs w:val="24"/>
        </w:rPr>
        <w:t xml:space="preserve">, </w:t>
      </w:r>
      <w:r w:rsidRPr="00A34C14">
        <w:rPr>
          <w:rFonts w:ascii="Times New Roman" w:hAnsi="Times New Roman" w:cs="Times New Roman"/>
          <w:sz w:val="24"/>
          <w:szCs w:val="24"/>
        </w:rPr>
        <w:t>robotun çevresi hakkında bilgi toplamak için birkaç farklı yöntem kullanır.</w:t>
      </w:r>
      <w:r>
        <w:rPr>
          <w:rFonts w:ascii="Times New Roman" w:hAnsi="Times New Roman" w:cs="Times New Roman"/>
          <w:sz w:val="24"/>
          <w:szCs w:val="24"/>
        </w:rPr>
        <w:t xml:space="preserve"> </w:t>
      </w:r>
    </w:p>
    <w:p w14:paraId="1C2C95D9" w14:textId="77777777" w:rsidR="00883292" w:rsidRPr="00A34C14" w:rsidRDefault="00883292" w:rsidP="00883292">
      <w:pPr>
        <w:rPr>
          <w:rFonts w:ascii="Times New Roman" w:eastAsia="Times New Roman" w:hAnsi="Times New Roman" w:cs="Times New Roman"/>
          <w:b/>
          <w:bCs/>
          <w:sz w:val="24"/>
          <w:szCs w:val="24"/>
          <w:lang w:eastAsia="ar-SA"/>
        </w:rPr>
      </w:pPr>
    </w:p>
    <w:p w14:paraId="757D65BE" w14:textId="4AF6E4DF" w:rsidR="00883292" w:rsidRPr="00DC2B5C" w:rsidRDefault="00883292" w:rsidP="00883292">
      <w:pPr>
        <w:shd w:val="clear" w:color="auto" w:fill="FFFFFF"/>
        <w:suppressAutoHyphens/>
        <w:spacing w:after="15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r w:rsidRPr="00DC2B5C">
        <w:rPr>
          <w:rFonts w:ascii="Times New Roman" w:eastAsia="Times New Roman" w:hAnsi="Times New Roman" w:cs="Times New Roman"/>
          <w:sz w:val="24"/>
          <w:szCs w:val="24"/>
          <w:lang w:eastAsia="ar-SA"/>
        </w:rPr>
        <w:t xml:space="preserve">Robotik projelerde engel algılamak için kızılötesi </w:t>
      </w:r>
      <w:proofErr w:type="spellStart"/>
      <w:r w:rsidRPr="00DC2B5C">
        <w:rPr>
          <w:rFonts w:ascii="Times New Roman" w:eastAsia="Times New Roman" w:hAnsi="Times New Roman" w:cs="Times New Roman"/>
          <w:sz w:val="24"/>
          <w:szCs w:val="24"/>
          <w:lang w:eastAsia="ar-SA"/>
        </w:rPr>
        <w:t>sensörler</w:t>
      </w:r>
      <w:proofErr w:type="spellEnd"/>
      <w:r w:rsidRPr="00DC2B5C">
        <w:rPr>
          <w:rFonts w:ascii="Times New Roman" w:eastAsia="Times New Roman" w:hAnsi="Times New Roman" w:cs="Times New Roman"/>
          <w:sz w:val="24"/>
          <w:szCs w:val="24"/>
          <w:lang w:eastAsia="ar-SA"/>
        </w:rPr>
        <w:t xml:space="preserve"> ve </w:t>
      </w:r>
      <w:proofErr w:type="spellStart"/>
      <w:r w:rsidRPr="00DC2B5C">
        <w:rPr>
          <w:rFonts w:ascii="Times New Roman" w:eastAsia="Times New Roman" w:hAnsi="Times New Roman" w:cs="Times New Roman"/>
          <w:sz w:val="24"/>
          <w:szCs w:val="24"/>
          <w:lang w:eastAsia="ar-SA"/>
        </w:rPr>
        <w:t>ultrasonik</w:t>
      </w:r>
      <w:proofErr w:type="spellEnd"/>
      <w:r w:rsidRPr="00DC2B5C">
        <w:rPr>
          <w:rFonts w:ascii="Times New Roman" w:eastAsia="Times New Roman" w:hAnsi="Times New Roman" w:cs="Times New Roman"/>
          <w:sz w:val="24"/>
          <w:szCs w:val="24"/>
          <w:lang w:eastAsia="ar-SA"/>
        </w:rPr>
        <w:t xml:space="preserve"> mesafe </w:t>
      </w:r>
      <w:proofErr w:type="spellStart"/>
      <w:r w:rsidRPr="00DC2B5C">
        <w:rPr>
          <w:rFonts w:ascii="Times New Roman" w:eastAsia="Times New Roman" w:hAnsi="Times New Roman" w:cs="Times New Roman"/>
          <w:sz w:val="24"/>
          <w:szCs w:val="24"/>
          <w:lang w:eastAsia="ar-SA"/>
        </w:rPr>
        <w:t>sensörleri</w:t>
      </w:r>
      <w:proofErr w:type="spellEnd"/>
      <w:r w:rsidRPr="00DC2B5C">
        <w:rPr>
          <w:rFonts w:ascii="Times New Roman" w:eastAsia="Times New Roman" w:hAnsi="Times New Roman" w:cs="Times New Roman"/>
          <w:sz w:val="24"/>
          <w:szCs w:val="24"/>
          <w:lang w:eastAsia="ar-SA"/>
        </w:rPr>
        <w:t xml:space="preserve"> kullanılabilir. Ancak bu </w:t>
      </w:r>
      <w:proofErr w:type="spellStart"/>
      <w:r w:rsidRPr="00DC2B5C">
        <w:rPr>
          <w:rFonts w:ascii="Times New Roman" w:eastAsia="Times New Roman" w:hAnsi="Times New Roman" w:cs="Times New Roman"/>
          <w:sz w:val="24"/>
          <w:szCs w:val="24"/>
          <w:lang w:eastAsia="ar-SA"/>
        </w:rPr>
        <w:t>sensörlerin</w:t>
      </w:r>
      <w:proofErr w:type="spellEnd"/>
      <w:r w:rsidRPr="00DC2B5C">
        <w:rPr>
          <w:rFonts w:ascii="Times New Roman" w:eastAsia="Times New Roman" w:hAnsi="Times New Roman" w:cs="Times New Roman"/>
          <w:sz w:val="24"/>
          <w:szCs w:val="24"/>
          <w:lang w:eastAsia="ar-SA"/>
        </w:rPr>
        <w:t xml:space="preserve"> birbirlerine göre sağladıkları avantaj ve </w:t>
      </w:r>
      <w:proofErr w:type="spellStart"/>
      <w:r w:rsidRPr="00DC2B5C">
        <w:rPr>
          <w:rFonts w:ascii="Times New Roman" w:eastAsia="Times New Roman" w:hAnsi="Times New Roman" w:cs="Times New Roman"/>
          <w:sz w:val="24"/>
          <w:szCs w:val="24"/>
          <w:lang w:eastAsia="ar-SA"/>
        </w:rPr>
        <w:t>dezantajlar</w:t>
      </w:r>
      <w:proofErr w:type="spellEnd"/>
      <w:r w:rsidRPr="00DC2B5C">
        <w:rPr>
          <w:rFonts w:ascii="Times New Roman" w:eastAsia="Times New Roman" w:hAnsi="Times New Roman" w:cs="Times New Roman"/>
          <w:sz w:val="24"/>
          <w:szCs w:val="24"/>
          <w:lang w:eastAsia="ar-SA"/>
        </w:rPr>
        <w:t xml:space="preserve"> söz </w:t>
      </w:r>
      <w:r w:rsidR="00B146B5" w:rsidRPr="00DC2B5C">
        <w:rPr>
          <w:rFonts w:ascii="Times New Roman" w:eastAsia="Times New Roman" w:hAnsi="Times New Roman" w:cs="Times New Roman"/>
          <w:sz w:val="24"/>
          <w:szCs w:val="24"/>
          <w:lang w:eastAsia="ar-SA"/>
        </w:rPr>
        <w:t>konusudur. Kızılötesi</w:t>
      </w:r>
      <w:r w:rsidRPr="00DC2B5C">
        <w:rPr>
          <w:rFonts w:ascii="Times New Roman" w:eastAsia="Times New Roman" w:hAnsi="Times New Roman" w:cs="Times New Roman"/>
          <w:sz w:val="24"/>
          <w:szCs w:val="24"/>
          <w:lang w:eastAsia="ar-SA"/>
        </w:rPr>
        <w:t xml:space="preserve"> </w:t>
      </w:r>
      <w:proofErr w:type="spellStart"/>
      <w:r w:rsidRPr="00DC2B5C">
        <w:rPr>
          <w:rFonts w:ascii="Times New Roman" w:eastAsia="Times New Roman" w:hAnsi="Times New Roman" w:cs="Times New Roman"/>
          <w:sz w:val="24"/>
          <w:szCs w:val="24"/>
          <w:lang w:eastAsia="ar-SA"/>
        </w:rPr>
        <w:t>sensörler</w:t>
      </w:r>
      <w:proofErr w:type="spellEnd"/>
      <w:r w:rsidRPr="00DC2B5C">
        <w:rPr>
          <w:rFonts w:ascii="Times New Roman" w:eastAsia="Times New Roman" w:hAnsi="Times New Roman" w:cs="Times New Roman"/>
          <w:sz w:val="24"/>
          <w:szCs w:val="24"/>
          <w:lang w:eastAsia="ar-SA"/>
        </w:rPr>
        <w:t xml:space="preserve"> cisim algılama konusunda kolay bir yöntem gibi görülse de dezavantajları bulunmaktadır. Bu </w:t>
      </w:r>
      <w:proofErr w:type="spellStart"/>
      <w:r w:rsidRPr="00DC2B5C">
        <w:rPr>
          <w:rFonts w:ascii="Times New Roman" w:eastAsia="Times New Roman" w:hAnsi="Times New Roman" w:cs="Times New Roman"/>
          <w:sz w:val="24"/>
          <w:szCs w:val="24"/>
          <w:lang w:eastAsia="ar-SA"/>
        </w:rPr>
        <w:t>sensörlerde</w:t>
      </w:r>
      <w:proofErr w:type="spellEnd"/>
      <w:r w:rsidRPr="00DC2B5C">
        <w:rPr>
          <w:rFonts w:ascii="Times New Roman" w:eastAsia="Times New Roman" w:hAnsi="Times New Roman" w:cs="Times New Roman"/>
          <w:sz w:val="24"/>
          <w:szCs w:val="24"/>
          <w:lang w:eastAsia="ar-SA"/>
        </w:rPr>
        <w:t xml:space="preserve"> </w:t>
      </w:r>
      <w:r w:rsidRPr="00DC2B5C">
        <w:rPr>
          <w:rFonts w:ascii="Times New Roman" w:hAnsi="Times New Roman" w:cs="Times New Roman"/>
          <w:sz w:val="24"/>
          <w:szCs w:val="24"/>
        </w:rPr>
        <w:t>mesafe artıkça, kaynak tarafından yollanan ışının dağılımı ve geri yansı</w:t>
      </w:r>
      <w:r>
        <w:rPr>
          <w:rFonts w:ascii="Times New Roman" w:hAnsi="Times New Roman" w:cs="Times New Roman"/>
          <w:sz w:val="24"/>
          <w:szCs w:val="24"/>
        </w:rPr>
        <w:t xml:space="preserve">ması güçlük oluşturmaktadır. Bu sebeple ölçümlerde hatalar meydana gelmektedir. Öte yandan, yansıtıcı yüzeyin rengi de cisim algılamayı etkilemektedir. Koyu renkli cisimler üzerinde yapılan çalışmalarda; cismin hiç algılanmadığı ya da çok geç algılandığı </w:t>
      </w:r>
      <w:r w:rsidR="00B146B5">
        <w:rPr>
          <w:rFonts w:ascii="Times New Roman" w:hAnsi="Times New Roman" w:cs="Times New Roman"/>
          <w:sz w:val="24"/>
          <w:szCs w:val="24"/>
        </w:rPr>
        <w:t>görülmüştür. Yapılan</w:t>
      </w:r>
      <w:r>
        <w:rPr>
          <w:rFonts w:ascii="Times New Roman" w:hAnsi="Times New Roman" w:cs="Times New Roman"/>
          <w:sz w:val="24"/>
          <w:szCs w:val="24"/>
        </w:rPr>
        <w:t xml:space="preserve"> çalışmalar neticesinde </w:t>
      </w:r>
      <w:proofErr w:type="spellStart"/>
      <w:r>
        <w:rPr>
          <w:rFonts w:ascii="Times New Roman" w:hAnsi="Times New Roman" w:cs="Times New Roman"/>
          <w:sz w:val="24"/>
          <w:szCs w:val="24"/>
        </w:rPr>
        <w:t>ultrasonik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sensörlerin</w:t>
      </w:r>
      <w:proofErr w:type="spellEnd"/>
      <w:r>
        <w:rPr>
          <w:rFonts w:ascii="Times New Roman" w:hAnsi="Times New Roman" w:cs="Times New Roman"/>
          <w:sz w:val="24"/>
          <w:szCs w:val="24"/>
        </w:rPr>
        <w:t xml:space="preserve"> diğer mesafe ve engel algılama </w:t>
      </w:r>
      <w:proofErr w:type="spellStart"/>
      <w:r>
        <w:rPr>
          <w:rFonts w:ascii="Times New Roman" w:hAnsi="Times New Roman" w:cs="Times New Roman"/>
          <w:sz w:val="24"/>
          <w:szCs w:val="24"/>
        </w:rPr>
        <w:t>sensörlerine</w:t>
      </w:r>
      <w:proofErr w:type="spellEnd"/>
      <w:r>
        <w:rPr>
          <w:rFonts w:ascii="Times New Roman" w:hAnsi="Times New Roman" w:cs="Times New Roman"/>
          <w:sz w:val="24"/>
          <w:szCs w:val="24"/>
        </w:rPr>
        <w:t xml:space="preserve"> göre daha verimli çalıştığı </w:t>
      </w:r>
      <w:r w:rsidR="00B146B5">
        <w:rPr>
          <w:rFonts w:ascii="Times New Roman" w:hAnsi="Times New Roman" w:cs="Times New Roman"/>
          <w:sz w:val="24"/>
          <w:szCs w:val="24"/>
        </w:rPr>
        <w:t>görülmüştür. [</w:t>
      </w:r>
      <w:r>
        <w:rPr>
          <w:rFonts w:ascii="Times New Roman" w:hAnsi="Times New Roman" w:cs="Times New Roman"/>
          <w:sz w:val="24"/>
          <w:szCs w:val="24"/>
        </w:rPr>
        <w:t>]</w:t>
      </w:r>
    </w:p>
    <w:p w14:paraId="66B527E7" w14:textId="77777777" w:rsidR="00883292" w:rsidRDefault="00883292" w:rsidP="00883292">
      <w:pPr>
        <w:shd w:val="clear" w:color="auto" w:fill="FFFFFF"/>
        <w:suppressAutoHyphens/>
        <w:spacing w:after="150" w:line="360" w:lineRule="auto"/>
        <w:jc w:val="both"/>
        <w:rPr>
          <w:rFonts w:ascii="Times New Roman" w:eastAsia="Times New Roman" w:hAnsi="Times New Roman" w:cs="Times New Roman"/>
          <w:sz w:val="24"/>
          <w:szCs w:val="24"/>
          <w:lang w:eastAsia="ar-SA"/>
        </w:rPr>
      </w:pPr>
    </w:p>
    <w:p w14:paraId="4EC8A8C0" w14:textId="77777777" w:rsidR="00883292" w:rsidRPr="00511F6D" w:rsidRDefault="00883292" w:rsidP="00883292">
      <w:pPr>
        <w:shd w:val="clear" w:color="auto" w:fill="FFFFFF"/>
        <w:suppressAutoHyphens/>
        <w:spacing w:after="150" w:line="360" w:lineRule="auto"/>
        <w:jc w:val="both"/>
        <w:rPr>
          <w:rFonts w:ascii="Arial Unicode MS" w:eastAsia="Arial Unicode MS" w:hAnsi="Arial Unicode MS" w:cs="Times New Roman"/>
          <w:color w:val="000000" w:themeColor="text1"/>
          <w:sz w:val="24"/>
          <w:szCs w:val="24"/>
          <w:lang w:eastAsia="tr-TR"/>
        </w:rPr>
      </w:pPr>
      <w:r>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Bu çalışmada robotun, engelleri algılaması için HC-SR04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mesafe </w:t>
      </w:r>
      <w:proofErr w:type="spellStart"/>
      <w:r w:rsidRPr="000A4BA6">
        <w:rPr>
          <w:rFonts w:ascii="Times New Roman" w:eastAsia="Times New Roman" w:hAnsi="Times New Roman" w:cs="Times New Roman"/>
          <w:sz w:val="24"/>
          <w:szCs w:val="24"/>
          <w:lang w:eastAsia="ar-SA"/>
        </w:rPr>
        <w:t>sensörü</w:t>
      </w:r>
      <w:proofErr w:type="spellEnd"/>
      <w:r w:rsidRPr="000A4BA6">
        <w:rPr>
          <w:rFonts w:ascii="Times New Roman" w:eastAsia="Times New Roman" w:hAnsi="Times New Roman" w:cs="Times New Roman"/>
          <w:sz w:val="24"/>
          <w:szCs w:val="24"/>
          <w:lang w:eastAsia="ar-SA"/>
        </w:rPr>
        <w:t xml:space="preserve"> tercih edilmiştir.</w:t>
      </w:r>
      <w:r>
        <w:rPr>
          <w:rFonts w:ascii="Times New Roman" w:eastAsia="Times New Roman" w:hAnsi="Times New Roman" w:cs="Times New Roman"/>
          <w:sz w:val="24"/>
          <w:szCs w:val="24"/>
          <w:lang w:eastAsia="ar-SA"/>
        </w:rPr>
        <w:t xml:space="preserve"> HC-SR04 </w:t>
      </w:r>
      <w:proofErr w:type="spellStart"/>
      <w:r>
        <w:rPr>
          <w:rFonts w:ascii="Times New Roman" w:eastAsia="Times New Roman" w:hAnsi="Times New Roman" w:cs="Times New Roman"/>
          <w:sz w:val="24"/>
          <w:szCs w:val="24"/>
          <w:lang w:eastAsia="ar-SA"/>
        </w:rPr>
        <w:t>ultrasonik</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sensör</w:t>
      </w:r>
      <w:proofErr w:type="spellEnd"/>
      <w:r>
        <w:rPr>
          <w:rFonts w:ascii="Times New Roman" w:eastAsia="Times New Roman" w:hAnsi="Times New Roman" w:cs="Times New Roman"/>
          <w:sz w:val="24"/>
          <w:szCs w:val="24"/>
          <w:lang w:eastAsia="ar-SA"/>
        </w:rPr>
        <w:t xml:space="preserve">, birçok robot projelerinde sıklıkla tercih edilen bir </w:t>
      </w:r>
      <w:proofErr w:type="spellStart"/>
      <w:r w:rsidRPr="00511F6D">
        <w:rPr>
          <w:rFonts w:ascii="Times New Roman" w:eastAsia="Times New Roman" w:hAnsi="Times New Roman" w:cs="Times New Roman"/>
          <w:color w:val="000000" w:themeColor="text1"/>
          <w:sz w:val="24"/>
          <w:szCs w:val="24"/>
          <w:lang w:eastAsia="ar-SA"/>
        </w:rPr>
        <w:t>sensördür</w:t>
      </w:r>
      <w:proofErr w:type="spellEnd"/>
      <w:r w:rsidRPr="00511F6D">
        <w:rPr>
          <w:rFonts w:ascii="Times New Roman" w:eastAsia="Times New Roman" w:hAnsi="Times New Roman" w:cs="Times New Roman"/>
          <w:color w:val="000000" w:themeColor="text1"/>
          <w:sz w:val="24"/>
          <w:szCs w:val="24"/>
          <w:lang w:eastAsia="ar-SA"/>
        </w:rPr>
        <w:t>. Uygun fiyatlı ve yüksek doğruluk oranına sahiptir.</w:t>
      </w:r>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Ultrasonik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sensörler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güvenilir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performanslarından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dolayı</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hassas</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ölçüm</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gerektiren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ölçümlerde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ve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yansımaların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çok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olduğu</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problemli</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ortamlarda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kullanılabilir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Cismin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renginden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saydamlığından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ortam</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gürültüsünden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tozlu</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atmosferik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koşullardan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etkilenmez</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Temassız</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bir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şekilde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uzaklık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ölçümü</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sağlar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Geniş</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algılama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aralığına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sahiptir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Özellikle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ses</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yansıtma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özelliği</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yüksek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maddelerde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örneğin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katılarda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sıvılarda</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ve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granül</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malzemelerde</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etkin</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olarak</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 xml:space="preserve"> </w:t>
      </w:r>
      <w:proofErr w:type="spellStart"/>
      <w:r w:rsidRPr="00511F6D">
        <w:rPr>
          <w:rFonts w:ascii="Times New Roman" w:eastAsia="Arial Unicode MS" w:hAnsi="Times New Roman" w:cs="Times New Roman"/>
          <w:color w:val="000000" w:themeColor="text1"/>
          <w:sz w:val="24"/>
          <w:szCs w:val="24"/>
          <w:shd w:val="clear" w:color="auto" w:fill="FFFFFF"/>
          <w:lang w:val="en-US" w:eastAsia="ar-SA"/>
        </w:rPr>
        <w:t>kullanılır</w:t>
      </w:r>
      <w:proofErr w:type="spellEnd"/>
      <w:r w:rsidRPr="00511F6D">
        <w:rPr>
          <w:rFonts w:ascii="Times New Roman" w:eastAsia="Arial Unicode MS" w:hAnsi="Times New Roman" w:cs="Times New Roman"/>
          <w:color w:val="000000" w:themeColor="text1"/>
          <w:sz w:val="24"/>
          <w:szCs w:val="24"/>
          <w:shd w:val="clear" w:color="auto" w:fill="FFFFFF"/>
          <w:lang w:val="en-US" w:eastAsia="ar-SA"/>
        </w:rPr>
        <w:t>.[7]</w:t>
      </w:r>
    </w:p>
    <w:p w14:paraId="02FEB3CE" w14:textId="77777777" w:rsidR="00883292" w:rsidRDefault="00883292" w:rsidP="00883292">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552D46B0" w14:textId="77777777" w:rsidR="00D67346" w:rsidRDefault="00883292" w:rsidP="00D67346">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Ç</w:t>
      </w:r>
      <w:r w:rsidRPr="000A4BA6">
        <w:rPr>
          <w:rFonts w:ascii="Times New Roman" w:eastAsia="Times New Roman" w:hAnsi="Times New Roman" w:cs="Times New Roman"/>
          <w:sz w:val="24"/>
          <w:szCs w:val="24"/>
          <w:lang w:eastAsia="ar-SA"/>
        </w:rPr>
        <w:t xml:space="preserve">evreden gelen tüm engelleri kolaylıkla tespit edebilmesi için 3 adet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w:t>
      </w:r>
      <w:proofErr w:type="spellEnd"/>
      <w:r w:rsidRPr="000A4BA6">
        <w:rPr>
          <w:rFonts w:ascii="Times New Roman" w:eastAsia="Times New Roman" w:hAnsi="Times New Roman" w:cs="Times New Roman"/>
          <w:sz w:val="24"/>
          <w:szCs w:val="24"/>
          <w:lang w:eastAsia="ar-SA"/>
        </w:rPr>
        <w:t xml:space="preserve"> </w:t>
      </w:r>
      <w:proofErr w:type="spellStart"/>
      <w:proofErr w:type="gramStart"/>
      <w:r w:rsidRPr="000A4BA6">
        <w:rPr>
          <w:rFonts w:ascii="Times New Roman" w:eastAsia="Times New Roman" w:hAnsi="Times New Roman" w:cs="Times New Roman"/>
          <w:sz w:val="24"/>
          <w:szCs w:val="24"/>
          <w:lang w:eastAsia="ar-SA"/>
        </w:rPr>
        <w:t>kullanılmıştır.Bu</w:t>
      </w:r>
      <w:proofErr w:type="spellEnd"/>
      <w:proofErr w:type="gramEnd"/>
      <w:r>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Pr>
          <w:rFonts w:ascii="Times New Roman" w:eastAsia="Times New Roman" w:hAnsi="Times New Roman" w:cs="Times New Roman"/>
          <w:sz w:val="24"/>
          <w:szCs w:val="24"/>
          <w:lang w:eastAsia="ar-SA"/>
        </w:rPr>
        <w:t xml:space="preserve">; sağ, sol ve orta olmak üzere robotun çevresine </w:t>
      </w:r>
      <w:r w:rsidRPr="000A4BA6">
        <w:rPr>
          <w:rFonts w:ascii="Times New Roman" w:eastAsia="Times New Roman" w:hAnsi="Times New Roman" w:cs="Times New Roman"/>
          <w:sz w:val="24"/>
          <w:szCs w:val="24"/>
          <w:lang w:eastAsia="ar-SA"/>
        </w:rPr>
        <w:t xml:space="preserve">konumlandırılmıştır.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2cm’den 400cm’ye kadar 3mm hassasiyetle ölçüm yapabil</w:t>
      </w:r>
      <w:r>
        <w:rPr>
          <w:rFonts w:ascii="Times New Roman" w:eastAsia="Times New Roman" w:hAnsi="Times New Roman" w:cs="Times New Roman"/>
          <w:sz w:val="24"/>
          <w:szCs w:val="24"/>
          <w:lang w:eastAsia="ar-SA"/>
        </w:rPr>
        <w:t>irler</w:t>
      </w:r>
      <w:r w:rsidRPr="000A4BA6">
        <w:rPr>
          <w:rFonts w:ascii="Times New Roman" w:eastAsia="Times New Roman" w:hAnsi="Times New Roman" w:cs="Times New Roman"/>
          <w:sz w:val="24"/>
          <w:szCs w:val="24"/>
          <w:lang w:eastAsia="ar-SA"/>
        </w:rPr>
        <w:t xml:space="preserve">. Bu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mesafe okuma, radar ve robot uygulamalarında oldukça yaygın bir kullanıma sahiptirler. Tablo3.1’de HC-SR04’ün karakteristik özelliklerine yer </w:t>
      </w:r>
      <w:r w:rsidR="00D67346" w:rsidRPr="000A4BA6">
        <w:rPr>
          <w:rFonts w:ascii="Times New Roman" w:eastAsia="Times New Roman" w:hAnsi="Times New Roman" w:cs="Times New Roman"/>
          <w:sz w:val="24"/>
          <w:szCs w:val="24"/>
          <w:lang w:eastAsia="ar-SA"/>
        </w:rPr>
        <w:t>verilmiştir.</w:t>
      </w:r>
      <w:r w:rsidR="00D6734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w:t>
      </w:r>
    </w:p>
    <w:p w14:paraId="4324052C" w14:textId="77777777" w:rsidR="00D67346" w:rsidRDefault="00D67346" w:rsidP="00D67346">
      <w:pPr>
        <w:spacing w:line="360" w:lineRule="auto"/>
        <w:jc w:val="both"/>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val="en-US" w:eastAsia="ar-SA"/>
        </w:rPr>
        <w:t xml:space="preserve">                                          </w:t>
      </w:r>
    </w:p>
    <w:p w14:paraId="5796D113" w14:textId="6C1DA3D0" w:rsidR="000A4BA6" w:rsidRPr="00D67346" w:rsidRDefault="00D67346" w:rsidP="00D67346">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val="en-US" w:eastAsia="ar-SA"/>
        </w:rPr>
        <w:t xml:space="preserve">                                          </w:t>
      </w:r>
      <w:r w:rsidR="000A4BA6" w:rsidRPr="000A4BA6">
        <w:rPr>
          <w:rFonts w:ascii="Times New Roman" w:eastAsia="Times New Roman" w:hAnsi="Times New Roman" w:cs="Times New Roman"/>
          <w:sz w:val="24"/>
          <w:szCs w:val="24"/>
          <w:lang w:val="en-US" w:eastAsia="ar-SA"/>
        </w:rPr>
        <w:t xml:space="preserve">Tablo 3.1 HC-SR04 Teknik </w:t>
      </w:r>
      <w:proofErr w:type="spellStart"/>
      <w:r w:rsidR="000A4BA6" w:rsidRPr="000A4BA6">
        <w:rPr>
          <w:rFonts w:ascii="Times New Roman" w:eastAsia="Times New Roman" w:hAnsi="Times New Roman" w:cs="Times New Roman"/>
          <w:sz w:val="24"/>
          <w:szCs w:val="24"/>
          <w:lang w:val="en-US" w:eastAsia="ar-SA"/>
        </w:rPr>
        <w:t>Özellikleri</w:t>
      </w:r>
      <w:proofErr w:type="spellEnd"/>
    </w:p>
    <w:tbl>
      <w:tblPr>
        <w:tblpPr w:leftFromText="141" w:rightFromText="141" w:vertAnchor="text" w:horzAnchor="margin" w:tblpXSpec="center" w:tblpY="222"/>
        <w:tblW w:w="5240" w:type="dxa"/>
        <w:tblCellMar>
          <w:left w:w="70" w:type="dxa"/>
          <w:right w:w="70" w:type="dxa"/>
        </w:tblCellMar>
        <w:tblLook w:val="04A0" w:firstRow="1" w:lastRow="0" w:firstColumn="1" w:lastColumn="0" w:noHBand="0" w:noVBand="1"/>
      </w:tblPr>
      <w:tblGrid>
        <w:gridCol w:w="2830"/>
        <w:gridCol w:w="2410"/>
      </w:tblGrid>
      <w:tr w:rsidR="000A4BA6" w:rsidRPr="000A4BA6" w14:paraId="68AD1401" w14:textId="77777777" w:rsidTr="002E7157">
        <w:trPr>
          <w:trHeight w:val="557"/>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DF9DB8"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Çalışma Voltajı</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50B27130"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DC 5V</w:t>
            </w:r>
          </w:p>
        </w:tc>
      </w:tr>
      <w:tr w:rsidR="000A4BA6" w:rsidRPr="000A4BA6" w14:paraId="370D516E" w14:textId="77777777" w:rsidTr="002E7157">
        <w:trPr>
          <w:trHeight w:val="579"/>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554D6"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Çalışma Akımı</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42F473DA"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15mA</w:t>
            </w:r>
          </w:p>
        </w:tc>
      </w:tr>
      <w:tr w:rsidR="000A4BA6" w:rsidRPr="000A4BA6" w14:paraId="51B84E60" w14:textId="77777777" w:rsidTr="002E7157">
        <w:trPr>
          <w:trHeight w:val="571"/>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F9BDA2"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lastRenderedPageBreak/>
              <w:t>Çalışma Frekansı</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4BECAD11"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40Hz</w:t>
            </w:r>
          </w:p>
        </w:tc>
      </w:tr>
      <w:tr w:rsidR="000A4BA6" w:rsidRPr="000A4BA6" w14:paraId="2469D03F" w14:textId="77777777" w:rsidTr="00632325">
        <w:trPr>
          <w:trHeight w:val="581"/>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3939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proofErr w:type="spellStart"/>
            <w:r w:rsidRPr="000A4BA6">
              <w:rPr>
                <w:rFonts w:ascii="Calibri" w:eastAsia="Times New Roman" w:hAnsi="Calibri" w:cs="Calibri"/>
                <w:b/>
                <w:bCs/>
                <w:color w:val="000000"/>
                <w:sz w:val="24"/>
                <w:szCs w:val="24"/>
                <w:lang w:eastAsia="ar-SA"/>
              </w:rPr>
              <w:t>Max</w:t>
            </w:r>
            <w:proofErr w:type="spellEnd"/>
            <w:r w:rsidRPr="000A4BA6">
              <w:rPr>
                <w:rFonts w:ascii="Calibri" w:eastAsia="Times New Roman" w:hAnsi="Calibri" w:cs="Calibri"/>
                <w:b/>
                <w:bCs/>
                <w:color w:val="000000"/>
                <w:sz w:val="24"/>
                <w:szCs w:val="24"/>
                <w:lang w:eastAsia="ar-SA"/>
              </w:rPr>
              <w:t xml:space="preserve"> Uzaklık</w:t>
            </w:r>
          </w:p>
        </w:tc>
        <w:tc>
          <w:tcPr>
            <w:tcW w:w="2410" w:type="dxa"/>
            <w:tcBorders>
              <w:top w:val="nil"/>
              <w:left w:val="nil"/>
              <w:bottom w:val="single" w:sz="4" w:space="0" w:color="auto"/>
              <w:right w:val="single" w:sz="4" w:space="0" w:color="auto"/>
            </w:tcBorders>
            <w:shd w:val="clear" w:color="auto" w:fill="auto"/>
            <w:noWrap/>
            <w:vAlign w:val="bottom"/>
            <w:hideMark/>
          </w:tcPr>
          <w:p w14:paraId="6C62C699"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4m</w:t>
            </w:r>
          </w:p>
        </w:tc>
      </w:tr>
      <w:tr w:rsidR="000A4BA6" w:rsidRPr="000A4BA6" w14:paraId="44FCB931" w14:textId="77777777" w:rsidTr="00632325">
        <w:trPr>
          <w:trHeight w:val="426"/>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66D3B0"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proofErr w:type="spellStart"/>
            <w:r w:rsidRPr="000A4BA6">
              <w:rPr>
                <w:rFonts w:ascii="Calibri" w:eastAsia="Times New Roman" w:hAnsi="Calibri" w:cs="Calibri"/>
                <w:b/>
                <w:bCs/>
                <w:color w:val="000000"/>
                <w:sz w:val="24"/>
                <w:szCs w:val="24"/>
                <w:lang w:eastAsia="ar-SA"/>
              </w:rPr>
              <w:t>Min</w:t>
            </w:r>
            <w:proofErr w:type="spellEnd"/>
            <w:r w:rsidRPr="000A4BA6">
              <w:rPr>
                <w:rFonts w:ascii="Calibri" w:eastAsia="Times New Roman" w:hAnsi="Calibri" w:cs="Calibri"/>
                <w:b/>
                <w:bCs/>
                <w:color w:val="000000"/>
                <w:sz w:val="24"/>
                <w:szCs w:val="24"/>
                <w:lang w:eastAsia="ar-SA"/>
              </w:rPr>
              <w:t xml:space="preserve"> Uzaklık</w:t>
            </w:r>
          </w:p>
        </w:tc>
        <w:tc>
          <w:tcPr>
            <w:tcW w:w="2410" w:type="dxa"/>
            <w:tcBorders>
              <w:top w:val="nil"/>
              <w:left w:val="nil"/>
              <w:bottom w:val="single" w:sz="4" w:space="0" w:color="auto"/>
              <w:right w:val="single" w:sz="4" w:space="0" w:color="auto"/>
            </w:tcBorders>
            <w:shd w:val="clear" w:color="auto" w:fill="auto"/>
            <w:noWrap/>
            <w:vAlign w:val="bottom"/>
            <w:hideMark/>
          </w:tcPr>
          <w:p w14:paraId="25D3AF67"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2cm</w:t>
            </w:r>
          </w:p>
        </w:tc>
      </w:tr>
      <w:tr w:rsidR="000A4BA6" w:rsidRPr="000A4BA6" w14:paraId="561479FE" w14:textId="77777777" w:rsidTr="00632325">
        <w:trPr>
          <w:trHeight w:val="581"/>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95E2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Ölçüm Açısı</w:t>
            </w:r>
          </w:p>
        </w:tc>
        <w:tc>
          <w:tcPr>
            <w:tcW w:w="2410" w:type="dxa"/>
            <w:tcBorders>
              <w:top w:val="nil"/>
              <w:left w:val="nil"/>
              <w:bottom w:val="single" w:sz="4" w:space="0" w:color="auto"/>
              <w:right w:val="single" w:sz="4" w:space="0" w:color="auto"/>
            </w:tcBorders>
            <w:shd w:val="clear" w:color="auto" w:fill="auto"/>
            <w:noWrap/>
            <w:vAlign w:val="bottom"/>
            <w:hideMark/>
          </w:tcPr>
          <w:p w14:paraId="357EA1D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15°</w:t>
            </w:r>
          </w:p>
        </w:tc>
      </w:tr>
      <w:tr w:rsidR="000A4BA6" w:rsidRPr="000A4BA6" w14:paraId="5FD4E267" w14:textId="77777777" w:rsidTr="00632325">
        <w:trPr>
          <w:trHeight w:val="49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8F5E3"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Çözünürlük</w:t>
            </w:r>
          </w:p>
        </w:tc>
        <w:tc>
          <w:tcPr>
            <w:tcW w:w="2410" w:type="dxa"/>
            <w:tcBorders>
              <w:top w:val="nil"/>
              <w:left w:val="nil"/>
              <w:bottom w:val="single" w:sz="4" w:space="0" w:color="auto"/>
              <w:right w:val="single" w:sz="4" w:space="0" w:color="auto"/>
            </w:tcBorders>
            <w:shd w:val="clear" w:color="auto" w:fill="auto"/>
            <w:noWrap/>
            <w:vAlign w:val="bottom"/>
            <w:hideMark/>
          </w:tcPr>
          <w:p w14:paraId="091E05E5"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0.3cm</w:t>
            </w:r>
          </w:p>
        </w:tc>
      </w:tr>
      <w:tr w:rsidR="000A4BA6" w:rsidRPr="000A4BA6" w14:paraId="4CE14269" w14:textId="77777777" w:rsidTr="00632325">
        <w:trPr>
          <w:trHeight w:val="448"/>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FE7CD0"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Boyut</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14:paraId="3206E08D" w14:textId="77777777" w:rsidR="000A4BA6" w:rsidRPr="000A4BA6" w:rsidRDefault="000A4BA6" w:rsidP="000A4BA6">
            <w:pPr>
              <w:suppressAutoHyphens/>
              <w:spacing w:before="100" w:beforeAutospacing="1" w:after="0" w:line="240" w:lineRule="auto"/>
              <w:ind w:left="624" w:right="-57"/>
              <w:rPr>
                <w:rFonts w:ascii="Calibri" w:eastAsia="Times New Roman" w:hAnsi="Calibri" w:cs="Calibri"/>
                <w:b/>
                <w:bCs/>
                <w:color w:val="000000"/>
                <w:sz w:val="24"/>
                <w:szCs w:val="24"/>
                <w:lang w:eastAsia="ar-SA"/>
              </w:rPr>
            </w:pPr>
            <w:r w:rsidRPr="000A4BA6">
              <w:rPr>
                <w:rFonts w:ascii="Calibri" w:eastAsia="Times New Roman" w:hAnsi="Calibri" w:cs="Calibri"/>
                <w:b/>
                <w:bCs/>
                <w:color w:val="000000"/>
                <w:sz w:val="24"/>
                <w:szCs w:val="24"/>
                <w:lang w:eastAsia="ar-SA"/>
              </w:rPr>
              <w:t>45*20*15mm</w:t>
            </w:r>
          </w:p>
        </w:tc>
      </w:tr>
    </w:tbl>
    <w:p w14:paraId="78BD9108"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val="en-US" w:eastAsia="ar-SA"/>
        </w:rPr>
      </w:pPr>
    </w:p>
    <w:p w14:paraId="1B71C669" w14:textId="77777777" w:rsidR="000A4BA6" w:rsidRPr="000A4BA6" w:rsidRDefault="000A4BA6" w:rsidP="000A4BA6">
      <w:pPr>
        <w:jc w:val="center"/>
        <w:rPr>
          <w:rFonts w:ascii="Times New Roman" w:eastAsia="Times New Roman" w:hAnsi="Times New Roman" w:cs="Times New Roman"/>
          <w:noProof/>
          <w:sz w:val="24"/>
          <w:szCs w:val="24"/>
          <w:lang w:eastAsia="tr-TR"/>
        </w:rPr>
      </w:pPr>
    </w:p>
    <w:p w14:paraId="76D57033" w14:textId="77777777" w:rsidR="000A4BA6" w:rsidRPr="000A4BA6" w:rsidRDefault="000A4BA6" w:rsidP="000A4BA6">
      <w:pPr>
        <w:jc w:val="center"/>
        <w:rPr>
          <w:rFonts w:ascii="Times New Roman" w:eastAsia="Times New Roman" w:hAnsi="Times New Roman" w:cs="Times New Roman"/>
          <w:noProof/>
          <w:sz w:val="24"/>
          <w:szCs w:val="24"/>
          <w:lang w:eastAsia="tr-TR"/>
        </w:rPr>
      </w:pPr>
    </w:p>
    <w:p w14:paraId="753E4E5C" w14:textId="77777777" w:rsidR="000A4BA6" w:rsidRPr="000A4BA6" w:rsidRDefault="000A4BA6" w:rsidP="000A4BA6">
      <w:pPr>
        <w:spacing w:line="480" w:lineRule="auto"/>
        <w:jc w:val="center"/>
        <w:rPr>
          <w:rFonts w:ascii="Times New Roman" w:eastAsia="Times New Roman" w:hAnsi="Times New Roman" w:cs="Times New Roman"/>
          <w:sz w:val="24"/>
          <w:szCs w:val="24"/>
          <w:lang w:eastAsia="ar-SA"/>
        </w:rPr>
      </w:pPr>
    </w:p>
    <w:p w14:paraId="725106BF" w14:textId="77777777" w:rsidR="000A4BA6" w:rsidRPr="000A4BA6" w:rsidRDefault="000A4BA6" w:rsidP="000A4BA6">
      <w:pPr>
        <w:jc w:val="center"/>
        <w:rPr>
          <w:rFonts w:ascii="Times New Roman" w:eastAsia="Times New Roman" w:hAnsi="Times New Roman" w:cs="Times New Roman"/>
          <w:sz w:val="24"/>
          <w:szCs w:val="24"/>
          <w:lang w:eastAsia="ar-SA"/>
        </w:rPr>
      </w:pPr>
    </w:p>
    <w:p w14:paraId="297CB9CF" w14:textId="77777777" w:rsidR="000A4BA6" w:rsidRPr="000A4BA6" w:rsidRDefault="000A4BA6" w:rsidP="000A4BA6">
      <w:pPr>
        <w:jc w:val="center"/>
        <w:rPr>
          <w:rFonts w:ascii="Times New Roman" w:eastAsia="Times New Roman" w:hAnsi="Times New Roman" w:cs="Times New Roman"/>
          <w:sz w:val="24"/>
          <w:szCs w:val="24"/>
          <w:lang w:eastAsia="ar-SA"/>
        </w:rPr>
      </w:pPr>
    </w:p>
    <w:p w14:paraId="30F10DBF" w14:textId="77777777" w:rsidR="000A4BA6" w:rsidRPr="000A4BA6" w:rsidRDefault="000A4BA6" w:rsidP="000A4BA6">
      <w:pPr>
        <w:jc w:val="center"/>
        <w:rPr>
          <w:rFonts w:ascii="Times New Roman" w:eastAsia="Times New Roman" w:hAnsi="Times New Roman" w:cs="Times New Roman"/>
          <w:sz w:val="24"/>
          <w:szCs w:val="24"/>
          <w:lang w:eastAsia="ar-SA"/>
        </w:rPr>
      </w:pPr>
    </w:p>
    <w:p w14:paraId="2AA9202B" w14:textId="77777777" w:rsidR="000A4BA6" w:rsidRPr="000A4BA6" w:rsidRDefault="000A4BA6" w:rsidP="000A4BA6">
      <w:pPr>
        <w:jc w:val="center"/>
        <w:rPr>
          <w:rFonts w:ascii="Times New Roman" w:eastAsia="Times New Roman" w:hAnsi="Times New Roman" w:cs="Times New Roman"/>
          <w:sz w:val="24"/>
          <w:szCs w:val="24"/>
          <w:lang w:eastAsia="ar-SA"/>
        </w:rPr>
      </w:pPr>
    </w:p>
    <w:p w14:paraId="3543EBE9" w14:textId="77777777" w:rsidR="000A4BA6" w:rsidRPr="000A4BA6" w:rsidRDefault="000A4BA6" w:rsidP="000A4BA6">
      <w:pPr>
        <w:jc w:val="center"/>
        <w:rPr>
          <w:rFonts w:ascii="Times New Roman" w:eastAsia="Times New Roman" w:hAnsi="Times New Roman" w:cs="Times New Roman"/>
          <w:sz w:val="24"/>
          <w:szCs w:val="24"/>
          <w:lang w:eastAsia="ar-SA"/>
        </w:rPr>
      </w:pPr>
    </w:p>
    <w:p w14:paraId="09BE1EC4" w14:textId="77777777" w:rsidR="000A4BA6" w:rsidRPr="000A4BA6" w:rsidRDefault="000A4BA6" w:rsidP="000A4BA6">
      <w:pPr>
        <w:jc w:val="center"/>
        <w:rPr>
          <w:rFonts w:ascii="Times New Roman" w:eastAsia="Times New Roman" w:hAnsi="Times New Roman" w:cs="Times New Roman"/>
          <w:sz w:val="24"/>
          <w:szCs w:val="24"/>
          <w:lang w:eastAsia="ar-SA"/>
        </w:rPr>
      </w:pPr>
    </w:p>
    <w:p w14:paraId="79FF16E8" w14:textId="77777777" w:rsidR="0022213C" w:rsidRDefault="0022213C" w:rsidP="000A4BA6">
      <w:pPr>
        <w:jc w:val="center"/>
        <w:rPr>
          <w:rFonts w:ascii="Times New Roman" w:eastAsia="Times New Roman" w:hAnsi="Times New Roman" w:cs="Times New Roman"/>
          <w:noProof/>
          <w:sz w:val="24"/>
          <w:szCs w:val="24"/>
          <w:lang w:eastAsia="tr-TR"/>
        </w:rPr>
      </w:pPr>
    </w:p>
    <w:p w14:paraId="17D8CF14" w14:textId="1F1A9C5E" w:rsidR="0022213C" w:rsidRDefault="00883292" w:rsidP="000A4BA6">
      <w:pPr>
        <w:jc w:val="center"/>
        <w:rPr>
          <w:rFonts w:ascii="Times New Roman" w:eastAsia="Times New Roman" w:hAnsi="Times New Roman" w:cs="Times New Roman"/>
          <w:noProof/>
          <w:sz w:val="24"/>
          <w:szCs w:val="24"/>
          <w:lang w:eastAsia="tr-TR"/>
        </w:rPr>
      </w:pPr>
      <w:r w:rsidRPr="000A4BA6">
        <w:rPr>
          <w:rFonts w:ascii="Times New Roman" w:eastAsia="Times New Roman" w:hAnsi="Times New Roman" w:cs="Times New Roman"/>
          <w:noProof/>
          <w:sz w:val="24"/>
          <w:szCs w:val="24"/>
          <w:lang w:eastAsia="tr-TR"/>
        </w:rPr>
        <w:drawing>
          <wp:anchor distT="0" distB="0" distL="114300" distR="114300" simplePos="0" relativeHeight="251653632" behindDoc="0" locked="0" layoutInCell="1" allowOverlap="1" wp14:anchorId="715D8931" wp14:editId="630DA567">
            <wp:simplePos x="0" y="0"/>
            <wp:positionH relativeFrom="margin">
              <wp:posOffset>1416390</wp:posOffset>
            </wp:positionH>
            <wp:positionV relativeFrom="paragraph">
              <wp:posOffset>260660</wp:posOffset>
            </wp:positionV>
            <wp:extent cx="2512060" cy="1918970"/>
            <wp:effectExtent l="0" t="0" r="2540" b="5080"/>
            <wp:wrapSquare wrapText="bothSides"/>
            <wp:docPr id="5" name="Resim 5" descr="mikro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ikrofo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2512060" cy="1918970"/>
                    </a:xfrm>
                    <a:prstGeom prst="rect">
                      <a:avLst/>
                    </a:prstGeom>
                  </pic:spPr>
                </pic:pic>
              </a:graphicData>
            </a:graphic>
            <wp14:sizeRelH relativeFrom="margin">
              <wp14:pctWidth>0</wp14:pctWidth>
            </wp14:sizeRelH>
            <wp14:sizeRelV relativeFrom="margin">
              <wp14:pctHeight>0</wp14:pctHeight>
            </wp14:sizeRelV>
          </wp:anchor>
        </w:drawing>
      </w:r>
    </w:p>
    <w:p w14:paraId="7ED52183" w14:textId="77777777" w:rsidR="0022213C" w:rsidRDefault="0022213C" w:rsidP="000A4BA6">
      <w:pPr>
        <w:jc w:val="center"/>
        <w:rPr>
          <w:rFonts w:ascii="Times New Roman" w:eastAsia="Times New Roman" w:hAnsi="Times New Roman" w:cs="Times New Roman"/>
          <w:noProof/>
          <w:sz w:val="24"/>
          <w:szCs w:val="24"/>
          <w:lang w:eastAsia="tr-TR"/>
        </w:rPr>
      </w:pPr>
    </w:p>
    <w:p w14:paraId="5A9CEF22" w14:textId="4956B996" w:rsidR="0022213C" w:rsidRDefault="0022213C" w:rsidP="000A4BA6">
      <w:pPr>
        <w:jc w:val="center"/>
        <w:rPr>
          <w:rFonts w:ascii="Times New Roman" w:eastAsia="Times New Roman" w:hAnsi="Times New Roman" w:cs="Times New Roman"/>
          <w:noProof/>
          <w:sz w:val="24"/>
          <w:szCs w:val="24"/>
          <w:lang w:eastAsia="tr-TR"/>
        </w:rPr>
      </w:pPr>
    </w:p>
    <w:p w14:paraId="6C412534" w14:textId="5DFB98ED" w:rsidR="0022213C" w:rsidRDefault="0022213C" w:rsidP="000A4BA6">
      <w:pPr>
        <w:jc w:val="center"/>
        <w:rPr>
          <w:rFonts w:ascii="Times New Roman" w:eastAsia="Times New Roman" w:hAnsi="Times New Roman" w:cs="Times New Roman"/>
          <w:noProof/>
          <w:sz w:val="24"/>
          <w:szCs w:val="24"/>
          <w:lang w:eastAsia="tr-TR"/>
        </w:rPr>
      </w:pPr>
    </w:p>
    <w:p w14:paraId="5DAF05DD" w14:textId="418D588F" w:rsidR="000A4BA6" w:rsidRPr="000A4BA6" w:rsidRDefault="000A4BA6" w:rsidP="000A4BA6">
      <w:pPr>
        <w:jc w:val="center"/>
        <w:rPr>
          <w:rFonts w:ascii="Times New Roman" w:eastAsia="Times New Roman" w:hAnsi="Times New Roman" w:cs="Times New Roman"/>
          <w:sz w:val="24"/>
          <w:szCs w:val="24"/>
          <w:lang w:eastAsia="ar-SA"/>
        </w:rPr>
      </w:pPr>
    </w:p>
    <w:p w14:paraId="1E80E620" w14:textId="77777777" w:rsidR="000A4BA6" w:rsidRPr="000A4BA6" w:rsidRDefault="000A4BA6" w:rsidP="000A4BA6">
      <w:pPr>
        <w:jc w:val="center"/>
        <w:rPr>
          <w:rFonts w:ascii="Times New Roman" w:eastAsia="Times New Roman" w:hAnsi="Times New Roman" w:cs="Times New Roman"/>
          <w:sz w:val="24"/>
          <w:szCs w:val="24"/>
          <w:lang w:eastAsia="ar-SA"/>
        </w:rPr>
      </w:pPr>
    </w:p>
    <w:p w14:paraId="5209103F" w14:textId="59514BAC" w:rsidR="000A4BA6" w:rsidRDefault="000A4BA6" w:rsidP="000A4BA6">
      <w:pPr>
        <w:jc w:val="center"/>
        <w:rPr>
          <w:rFonts w:ascii="Times New Roman" w:eastAsia="Times New Roman" w:hAnsi="Times New Roman" w:cs="Times New Roman"/>
          <w:sz w:val="24"/>
          <w:szCs w:val="24"/>
          <w:lang w:eastAsia="ar-SA"/>
        </w:rPr>
      </w:pPr>
    </w:p>
    <w:p w14:paraId="1ED0E312" w14:textId="4EA3FE5B" w:rsidR="0022213C" w:rsidRDefault="0022213C" w:rsidP="000A4BA6">
      <w:pPr>
        <w:jc w:val="center"/>
        <w:rPr>
          <w:rFonts w:ascii="Times New Roman" w:eastAsia="Times New Roman" w:hAnsi="Times New Roman" w:cs="Times New Roman"/>
          <w:sz w:val="24"/>
          <w:szCs w:val="24"/>
          <w:lang w:eastAsia="ar-SA"/>
        </w:rPr>
      </w:pPr>
    </w:p>
    <w:p w14:paraId="65C8AA23" w14:textId="77777777" w:rsidR="00883292" w:rsidRDefault="00883292" w:rsidP="00D44F02">
      <w:pPr>
        <w:jc w:val="center"/>
        <w:rPr>
          <w:rFonts w:ascii="Times New Roman" w:eastAsia="Times New Roman" w:hAnsi="Times New Roman" w:cs="Times New Roman"/>
          <w:sz w:val="24"/>
          <w:szCs w:val="24"/>
          <w:lang w:eastAsia="ar-SA"/>
        </w:rPr>
      </w:pPr>
    </w:p>
    <w:p w14:paraId="3348149E" w14:textId="5AED89B4" w:rsidR="00D44F02" w:rsidRDefault="000A4BA6" w:rsidP="00D44F02">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Şekil </w:t>
      </w:r>
      <w:r w:rsidR="008047E9" w:rsidRPr="000A4BA6">
        <w:rPr>
          <w:rFonts w:ascii="Times New Roman" w:eastAsia="Times New Roman" w:hAnsi="Times New Roman" w:cs="Times New Roman"/>
          <w:sz w:val="24"/>
          <w:szCs w:val="24"/>
          <w:lang w:eastAsia="ar-SA"/>
        </w:rPr>
        <w:t>3.</w:t>
      </w:r>
      <w:r w:rsidR="008047E9">
        <w:rPr>
          <w:rFonts w:ascii="Times New Roman" w:eastAsia="Times New Roman" w:hAnsi="Times New Roman" w:cs="Times New Roman"/>
          <w:sz w:val="24"/>
          <w:szCs w:val="24"/>
          <w:lang w:eastAsia="ar-SA"/>
        </w:rPr>
        <w:t>6 HC</w:t>
      </w:r>
      <w:r w:rsidRPr="000A4BA6">
        <w:rPr>
          <w:rFonts w:ascii="Times New Roman" w:eastAsia="Times New Roman" w:hAnsi="Times New Roman" w:cs="Times New Roman"/>
          <w:sz w:val="24"/>
          <w:szCs w:val="24"/>
          <w:lang w:eastAsia="ar-SA"/>
        </w:rPr>
        <w:t xml:space="preserve">-SR04 </w:t>
      </w:r>
      <w:proofErr w:type="spellStart"/>
      <w:r w:rsidRPr="000A4BA6">
        <w:rPr>
          <w:rFonts w:ascii="Times New Roman" w:eastAsia="Times New Roman" w:hAnsi="Times New Roman" w:cs="Times New Roman"/>
          <w:sz w:val="24"/>
          <w:szCs w:val="24"/>
          <w:lang w:eastAsia="ar-SA"/>
        </w:rPr>
        <w:t>Ultrasonik</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w:t>
      </w:r>
      <w:proofErr w:type="spellEnd"/>
    </w:p>
    <w:p w14:paraId="07797E12" w14:textId="77777777" w:rsidR="00883292" w:rsidRPr="00883292" w:rsidRDefault="00D44F02" w:rsidP="00883292">
      <w:pPr>
        <w:spacing w:line="360" w:lineRule="auto"/>
        <w:jc w:val="both"/>
        <w:rPr>
          <w:rFonts w:ascii="Times New Roman" w:eastAsia="Times New Roman" w:hAnsi="Times New Roman" w:cs="Times New Roman"/>
          <w:bCs/>
          <w:sz w:val="24"/>
          <w:szCs w:val="24"/>
          <w:lang w:eastAsia="ar-SA"/>
        </w:rPr>
      </w:pPr>
      <w:r w:rsidRPr="00883292">
        <w:rPr>
          <w:rFonts w:ascii="Times New Roman" w:eastAsia="Times New Roman" w:hAnsi="Times New Roman" w:cs="Times New Roman"/>
          <w:bCs/>
          <w:sz w:val="24"/>
          <w:szCs w:val="24"/>
          <w:lang w:eastAsia="ar-SA"/>
        </w:rPr>
        <w:t xml:space="preserve">       </w:t>
      </w:r>
    </w:p>
    <w:p w14:paraId="2BFEB657" w14:textId="77427702" w:rsidR="000A4BA6" w:rsidRPr="00883292" w:rsidRDefault="00883292" w:rsidP="00883292">
      <w:pPr>
        <w:spacing w:line="360" w:lineRule="auto"/>
        <w:jc w:val="both"/>
        <w:rPr>
          <w:rFonts w:ascii="Times New Roman" w:eastAsia="Times New Roman" w:hAnsi="Times New Roman" w:cs="Times New Roman"/>
          <w:sz w:val="24"/>
          <w:szCs w:val="24"/>
          <w:lang w:eastAsia="ar-SA"/>
        </w:rPr>
      </w:pPr>
      <w:r w:rsidRPr="00883292">
        <w:rPr>
          <w:rFonts w:ascii="Times New Roman" w:eastAsia="Times New Roman" w:hAnsi="Times New Roman" w:cs="Times New Roman"/>
          <w:bCs/>
          <w:sz w:val="24"/>
          <w:szCs w:val="24"/>
          <w:lang w:eastAsia="ar-SA"/>
        </w:rPr>
        <w:t xml:space="preserve">     </w:t>
      </w:r>
      <w:r w:rsidR="00D44F02" w:rsidRPr="00883292">
        <w:rPr>
          <w:rFonts w:ascii="Times New Roman" w:eastAsia="Times New Roman" w:hAnsi="Times New Roman" w:cs="Times New Roman"/>
          <w:bCs/>
          <w:sz w:val="24"/>
          <w:szCs w:val="24"/>
          <w:lang w:eastAsia="ar-SA"/>
        </w:rPr>
        <w:t xml:space="preserve"> </w:t>
      </w:r>
      <w:proofErr w:type="spellStart"/>
      <w:r w:rsidR="000A4BA6" w:rsidRPr="00883292">
        <w:rPr>
          <w:rFonts w:ascii="Times New Roman" w:eastAsia="Times New Roman" w:hAnsi="Times New Roman" w:cs="Times New Roman"/>
          <w:bCs/>
          <w:sz w:val="24"/>
          <w:szCs w:val="24"/>
          <w:lang w:eastAsia="ar-SA"/>
        </w:rPr>
        <w:t>Ultrasonik</w:t>
      </w:r>
      <w:proofErr w:type="spellEnd"/>
      <w:r w:rsidR="000A4BA6" w:rsidRPr="00883292">
        <w:rPr>
          <w:rFonts w:ascii="Times New Roman" w:eastAsia="Times New Roman" w:hAnsi="Times New Roman" w:cs="Times New Roman"/>
          <w:bCs/>
          <w:sz w:val="24"/>
          <w:szCs w:val="24"/>
          <w:lang w:eastAsia="ar-SA"/>
        </w:rPr>
        <w:t xml:space="preserve"> </w:t>
      </w:r>
      <w:proofErr w:type="spellStart"/>
      <w:r w:rsidR="000A4BA6" w:rsidRPr="00883292">
        <w:rPr>
          <w:rFonts w:ascii="Times New Roman" w:eastAsia="Times New Roman" w:hAnsi="Times New Roman" w:cs="Times New Roman"/>
          <w:bCs/>
          <w:sz w:val="24"/>
          <w:szCs w:val="24"/>
          <w:lang w:eastAsia="ar-SA"/>
        </w:rPr>
        <w:t>sensörlerin</w:t>
      </w:r>
      <w:proofErr w:type="spellEnd"/>
      <w:r w:rsidR="000A4BA6" w:rsidRPr="00883292">
        <w:rPr>
          <w:rFonts w:ascii="Times New Roman" w:eastAsia="Times New Roman" w:hAnsi="Times New Roman" w:cs="Times New Roman"/>
          <w:bCs/>
          <w:sz w:val="24"/>
          <w:szCs w:val="24"/>
          <w:lang w:eastAsia="ar-SA"/>
        </w:rPr>
        <w:t xml:space="preserve"> çalışma prensibi ise şöyledir;</w:t>
      </w:r>
      <w:r w:rsidR="000A4BA6" w:rsidRPr="00883292">
        <w:rPr>
          <w:rFonts w:ascii="Times New Roman" w:eastAsia="Times New Roman" w:hAnsi="Times New Roman" w:cs="Times New Roman"/>
          <w:color w:val="000000"/>
          <w:sz w:val="24"/>
          <w:szCs w:val="24"/>
          <w:lang w:eastAsia="ar-SA"/>
        </w:rPr>
        <w:t xml:space="preserve"> </w:t>
      </w:r>
      <w:proofErr w:type="spellStart"/>
      <w:r w:rsidR="000A4BA6" w:rsidRPr="00883292">
        <w:rPr>
          <w:rFonts w:ascii="Times New Roman" w:eastAsia="Times New Roman" w:hAnsi="Times New Roman" w:cs="Times New Roman"/>
          <w:color w:val="000000"/>
          <w:sz w:val="24"/>
          <w:szCs w:val="24"/>
          <w:lang w:eastAsia="tr-TR"/>
        </w:rPr>
        <w:t>trig</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pininden</w:t>
      </w:r>
      <w:proofErr w:type="spellEnd"/>
      <w:r w:rsidR="000A4BA6" w:rsidRPr="00883292">
        <w:rPr>
          <w:rFonts w:ascii="Times New Roman" w:eastAsia="Times New Roman" w:hAnsi="Times New Roman" w:cs="Times New Roman"/>
          <w:color w:val="000000"/>
          <w:sz w:val="24"/>
          <w:szCs w:val="24"/>
          <w:lang w:eastAsia="tr-TR"/>
        </w:rPr>
        <w:t xml:space="preserve"> sinyal verildiğinde</w:t>
      </w:r>
      <w:r w:rsidR="00B7530D" w:rsidRPr="00883292">
        <w:rPr>
          <w:rFonts w:ascii="Times New Roman" w:eastAsia="Times New Roman" w:hAnsi="Times New Roman" w:cs="Times New Roman"/>
          <w:color w:val="000000"/>
          <w:sz w:val="24"/>
          <w:szCs w:val="24"/>
          <w:lang w:eastAsia="tr-TR"/>
        </w:rPr>
        <w:t>(10µs)</w:t>
      </w:r>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sensör</w:t>
      </w:r>
      <w:proofErr w:type="spellEnd"/>
      <w:r w:rsidR="000A4BA6" w:rsidRPr="00883292">
        <w:rPr>
          <w:rFonts w:ascii="Times New Roman" w:eastAsia="Times New Roman" w:hAnsi="Times New Roman" w:cs="Times New Roman"/>
          <w:color w:val="000000"/>
          <w:sz w:val="24"/>
          <w:szCs w:val="24"/>
          <w:lang w:eastAsia="tr-TR"/>
        </w:rPr>
        <w:t xml:space="preserve"> tarafından 40 kHz frekansında bir ses dalgası üretilir ve bu ses dalgası bir cisme çarpıp geri döndüğünde </w:t>
      </w:r>
      <w:proofErr w:type="spellStart"/>
      <w:r w:rsidR="000A4BA6" w:rsidRPr="00883292">
        <w:rPr>
          <w:rFonts w:ascii="Times New Roman" w:eastAsia="Times New Roman" w:hAnsi="Times New Roman" w:cs="Times New Roman"/>
          <w:color w:val="000000"/>
          <w:sz w:val="24"/>
          <w:szCs w:val="24"/>
          <w:lang w:eastAsia="tr-TR"/>
        </w:rPr>
        <w:t>echo</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w:t>
      </w:r>
      <w:proofErr w:type="spellEnd"/>
      <w:r w:rsidR="000A4BA6" w:rsidRPr="00883292">
        <w:rPr>
          <w:rFonts w:ascii="Times New Roman" w:eastAsia="Times New Roman" w:hAnsi="Times New Roman" w:cs="Times New Roman"/>
          <w:color w:val="000000"/>
          <w:sz w:val="24"/>
          <w:szCs w:val="24"/>
          <w:lang w:eastAsia="tr-TR"/>
        </w:rPr>
        <w:t xml:space="preserve"> aktif hale gelir. Sesin havada yayılma hızı bilinen bir değer olduğu için, sahip olduğumuz için </w:t>
      </w:r>
      <w:proofErr w:type="spellStart"/>
      <w:r w:rsidR="000A4BA6" w:rsidRPr="00883292">
        <w:rPr>
          <w:rFonts w:ascii="Times New Roman" w:eastAsia="Times New Roman" w:hAnsi="Times New Roman" w:cs="Times New Roman"/>
          <w:color w:val="000000"/>
          <w:sz w:val="24"/>
          <w:szCs w:val="24"/>
          <w:lang w:eastAsia="tr-TR"/>
        </w:rPr>
        <w:t>trig</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pinine</w:t>
      </w:r>
      <w:proofErr w:type="spellEnd"/>
      <w:r w:rsidR="000A4BA6" w:rsidRPr="00883292">
        <w:rPr>
          <w:rFonts w:ascii="Times New Roman" w:eastAsia="Times New Roman" w:hAnsi="Times New Roman" w:cs="Times New Roman"/>
          <w:color w:val="000000"/>
          <w:sz w:val="24"/>
          <w:szCs w:val="24"/>
          <w:lang w:eastAsia="tr-TR"/>
        </w:rPr>
        <w:t xml:space="preserve"> verilen sinyalden sonra </w:t>
      </w:r>
      <w:proofErr w:type="spellStart"/>
      <w:r w:rsidR="000A4BA6" w:rsidRPr="00883292">
        <w:rPr>
          <w:rFonts w:ascii="Times New Roman" w:eastAsia="Times New Roman" w:hAnsi="Times New Roman" w:cs="Times New Roman"/>
          <w:color w:val="000000"/>
          <w:sz w:val="24"/>
          <w:szCs w:val="24"/>
          <w:lang w:eastAsia="tr-TR"/>
        </w:rPr>
        <w:t>echo</w:t>
      </w:r>
      <w:proofErr w:type="spellEnd"/>
      <w:r w:rsidR="000A4BA6" w:rsidRPr="00883292">
        <w:rPr>
          <w:rFonts w:ascii="Times New Roman" w:eastAsia="Times New Roman" w:hAnsi="Times New Roman" w:cs="Times New Roman"/>
          <w:color w:val="000000"/>
          <w:sz w:val="24"/>
          <w:szCs w:val="24"/>
          <w:lang w:eastAsia="tr-TR"/>
        </w:rPr>
        <w:t xml:space="preserve"> </w:t>
      </w:r>
      <w:proofErr w:type="spellStart"/>
      <w:r w:rsidR="000A4BA6" w:rsidRPr="00883292">
        <w:rPr>
          <w:rFonts w:ascii="Times New Roman" w:eastAsia="Times New Roman" w:hAnsi="Times New Roman" w:cs="Times New Roman"/>
          <w:color w:val="000000"/>
          <w:sz w:val="24"/>
          <w:szCs w:val="24"/>
          <w:lang w:eastAsia="tr-TR"/>
        </w:rPr>
        <w:t>pininin</w:t>
      </w:r>
      <w:proofErr w:type="spellEnd"/>
      <w:r w:rsidR="000A4BA6" w:rsidRPr="00883292">
        <w:rPr>
          <w:rFonts w:ascii="Times New Roman" w:eastAsia="Times New Roman" w:hAnsi="Times New Roman" w:cs="Times New Roman"/>
          <w:color w:val="000000"/>
          <w:sz w:val="24"/>
          <w:szCs w:val="24"/>
          <w:lang w:eastAsia="tr-TR"/>
        </w:rPr>
        <w:t xml:space="preserve"> aktif olduğu zaman kadar ki süreyi ölçerek aradaki mesafe kolaylıkla hesaplanabilmektedir.</w:t>
      </w:r>
      <w:r w:rsidR="0022213C" w:rsidRPr="00883292">
        <w:rPr>
          <w:rFonts w:ascii="Times New Roman" w:eastAsia="Times New Roman" w:hAnsi="Times New Roman" w:cs="Times New Roman"/>
          <w:color w:val="000000"/>
          <w:sz w:val="24"/>
          <w:szCs w:val="24"/>
          <w:lang w:eastAsia="tr-TR"/>
        </w:rPr>
        <w:t xml:space="preserve"> </w:t>
      </w:r>
      <w:r w:rsidR="00022F2E" w:rsidRPr="00883292">
        <w:rPr>
          <w:rFonts w:ascii="Times New Roman" w:eastAsia="Times New Roman" w:hAnsi="Times New Roman" w:cs="Times New Roman"/>
          <w:color w:val="000000"/>
          <w:sz w:val="24"/>
          <w:szCs w:val="24"/>
          <w:lang w:eastAsia="tr-TR"/>
        </w:rPr>
        <w:t>Alınan darbenin gidiş geliş süresi arasındaki geçen zaman, nesneye olan mesafenin hesaplanması için kullanılır.</w:t>
      </w:r>
      <w:r w:rsidR="00BC382A" w:rsidRPr="00883292">
        <w:rPr>
          <w:rFonts w:ascii="Times New Roman" w:eastAsia="Times New Roman" w:hAnsi="Times New Roman" w:cs="Times New Roman"/>
          <w:color w:val="000000"/>
          <w:sz w:val="24"/>
          <w:szCs w:val="24"/>
          <w:lang w:eastAsia="tr-TR"/>
        </w:rPr>
        <w:t xml:space="preserve"> </w:t>
      </w:r>
      <w:r w:rsidR="00022F2E" w:rsidRPr="00883292">
        <w:rPr>
          <w:rFonts w:ascii="Times New Roman" w:eastAsia="Times New Roman" w:hAnsi="Times New Roman" w:cs="Times New Roman"/>
          <w:color w:val="000000"/>
          <w:sz w:val="24"/>
          <w:szCs w:val="24"/>
          <w:lang w:eastAsia="tr-TR"/>
        </w:rPr>
        <w:t xml:space="preserve">Bu hesaplama hız-zaman-mesafe denklemi kullanılarak çözülür. </w:t>
      </w:r>
      <w:r w:rsidR="00B7530D" w:rsidRPr="00883292">
        <w:rPr>
          <w:rFonts w:ascii="Times New Roman" w:eastAsia="Times New Roman" w:hAnsi="Times New Roman" w:cs="Times New Roman"/>
          <w:color w:val="000000"/>
          <w:sz w:val="24"/>
          <w:szCs w:val="24"/>
          <w:lang w:eastAsia="tr-TR"/>
        </w:rPr>
        <w:t>Sesin hızı 340 m/s’dir. Mesafeyi hesaplayabilmek için, ses hızını cm/µs cinsine dönüştürmek gerekir.</w:t>
      </w:r>
      <w:r w:rsidR="00BC382A" w:rsidRPr="00883292">
        <w:rPr>
          <w:rFonts w:ascii="Times New Roman" w:eastAsia="Times New Roman" w:hAnsi="Times New Roman" w:cs="Times New Roman"/>
          <w:color w:val="000000"/>
          <w:sz w:val="24"/>
          <w:szCs w:val="24"/>
          <w:lang w:eastAsia="tr-TR"/>
        </w:rPr>
        <w:t xml:space="preserve"> </w:t>
      </w:r>
      <w:r w:rsidR="000327E4" w:rsidRPr="00883292">
        <w:rPr>
          <w:rFonts w:ascii="Times New Roman" w:eastAsia="Times New Roman" w:hAnsi="Times New Roman" w:cs="Times New Roman"/>
          <w:color w:val="000000"/>
          <w:sz w:val="24"/>
          <w:szCs w:val="24"/>
          <w:lang w:eastAsia="tr-TR"/>
        </w:rPr>
        <w:t>Bu değer 0.034 cm/µs olur</w:t>
      </w:r>
      <w:r w:rsidR="00BC382A" w:rsidRPr="00883292">
        <w:rPr>
          <w:rFonts w:ascii="Times New Roman" w:eastAsia="Times New Roman" w:hAnsi="Times New Roman" w:cs="Times New Roman"/>
          <w:color w:val="000000"/>
          <w:sz w:val="24"/>
          <w:szCs w:val="24"/>
          <w:lang w:eastAsia="tr-TR"/>
        </w:rPr>
        <w:t xml:space="preserve">. </w:t>
      </w:r>
      <w:r w:rsidR="00BC382A" w:rsidRPr="00883292">
        <w:rPr>
          <w:rFonts w:ascii="Times New Roman" w:eastAsia="Times New Roman" w:hAnsi="Times New Roman" w:cs="Times New Roman"/>
          <w:color w:val="000000"/>
          <w:sz w:val="24"/>
          <w:szCs w:val="24"/>
          <w:lang w:eastAsia="tr-TR"/>
        </w:rPr>
        <w:lastRenderedPageBreak/>
        <w:t xml:space="preserve">Sinyalin gönderilmesi ve geri yansıtılması arasındaki geçen süre zamanı gösterir ve bu yüzden sonucu ikiye bölmek </w:t>
      </w:r>
      <w:r w:rsidR="00B146B5" w:rsidRPr="00883292">
        <w:rPr>
          <w:rFonts w:ascii="Times New Roman" w:eastAsia="Times New Roman" w:hAnsi="Times New Roman" w:cs="Times New Roman"/>
          <w:color w:val="000000"/>
          <w:sz w:val="24"/>
          <w:szCs w:val="24"/>
          <w:lang w:eastAsia="tr-TR"/>
        </w:rPr>
        <w:t>gerekir.</w:t>
      </w:r>
      <w:r w:rsidR="00B146B5">
        <w:rPr>
          <w:rFonts w:ascii="Times New Roman" w:eastAsia="Times New Roman" w:hAnsi="Times New Roman" w:cs="Times New Roman"/>
          <w:color w:val="000000"/>
          <w:sz w:val="24"/>
          <w:szCs w:val="24"/>
          <w:lang w:eastAsia="tr-TR"/>
        </w:rPr>
        <w:t xml:space="preserve"> [</w:t>
      </w:r>
      <w:r>
        <w:rPr>
          <w:rFonts w:ascii="Times New Roman" w:eastAsia="Times New Roman" w:hAnsi="Times New Roman" w:cs="Times New Roman"/>
          <w:color w:val="000000"/>
          <w:sz w:val="24"/>
          <w:szCs w:val="24"/>
          <w:lang w:eastAsia="tr-TR"/>
        </w:rPr>
        <w:t>]</w:t>
      </w:r>
    </w:p>
    <w:p w14:paraId="65A5F2C2" w14:textId="6EF0C644" w:rsidR="000A4BA6" w:rsidRPr="00022F2E" w:rsidRDefault="00022F2E" w:rsidP="0022213C">
      <w:pPr>
        <w:shd w:val="clear" w:color="auto" w:fill="FFFFFF"/>
        <w:suppressAutoHyphens/>
        <w:spacing w:after="150" w:line="360" w:lineRule="auto"/>
        <w:jc w:val="both"/>
        <w:rPr>
          <w:rFonts w:ascii="SFProDisplay" w:eastAsia="Arial Unicode MS" w:hAnsi="SFProDisplay" w:cs="Times New Roman"/>
          <w:color w:val="000000"/>
          <w:sz w:val="24"/>
          <w:szCs w:val="24"/>
          <w:lang w:eastAsia="tr-TR"/>
        </w:rPr>
      </w:pPr>
      <m:oMathPara>
        <m:oMathParaPr>
          <m:jc m:val="center"/>
        </m:oMathParaPr>
        <m:oMath>
          <m:r>
            <w:rPr>
              <w:rFonts w:ascii="Cambria Math" w:eastAsia="Times New Roman" w:hAnsi="Cambria Math" w:cs="Times New Roman"/>
              <w:color w:val="000000"/>
              <w:sz w:val="24"/>
              <w:szCs w:val="24"/>
              <w:lang w:eastAsia="tr-TR"/>
            </w:rPr>
            <m:t>mesafe=(ses hızı ×zaman)/2</m:t>
          </m:r>
        </m:oMath>
      </m:oMathPara>
    </w:p>
    <w:p w14:paraId="0122BF04" w14:textId="77777777" w:rsidR="00022F2E" w:rsidRPr="00022F2E" w:rsidRDefault="00022F2E" w:rsidP="000A4BA6">
      <w:pPr>
        <w:shd w:val="clear" w:color="auto" w:fill="FFFFFF"/>
        <w:suppressAutoHyphens/>
        <w:spacing w:after="150" w:line="240" w:lineRule="auto"/>
        <w:jc w:val="both"/>
        <w:rPr>
          <w:rFonts w:ascii="SFProDisplay" w:eastAsia="Arial Unicode MS" w:hAnsi="SFProDisplay" w:cs="Times New Roman"/>
          <w:color w:val="000000"/>
          <w:sz w:val="24"/>
          <w:szCs w:val="20"/>
          <w:lang w:val="en-US" w:eastAsia="tr-TR"/>
        </w:rPr>
      </w:pPr>
    </w:p>
    <w:p w14:paraId="00FB46C3" w14:textId="77777777" w:rsidR="00D44F02" w:rsidRDefault="00D44F02" w:rsidP="000A4BA6">
      <w:pPr>
        <w:rPr>
          <w:rFonts w:ascii="Times New Roman" w:eastAsia="Times New Roman" w:hAnsi="Times New Roman" w:cs="Times New Roman"/>
          <w:b/>
          <w:bCs/>
          <w:sz w:val="28"/>
          <w:szCs w:val="28"/>
          <w:lang w:eastAsia="ar-SA"/>
        </w:rPr>
      </w:pPr>
    </w:p>
    <w:p w14:paraId="6B8B7671" w14:textId="42FD0D7D" w:rsidR="000A4BA6" w:rsidRPr="000A4BA6" w:rsidRDefault="000A4BA6" w:rsidP="000A4BA6">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 xml:space="preserve">3.2.2 Kızılötesi (IR) </w:t>
      </w:r>
      <w:proofErr w:type="spellStart"/>
      <w:r w:rsidRPr="000A4BA6">
        <w:rPr>
          <w:rFonts w:ascii="Times New Roman" w:eastAsia="Times New Roman" w:hAnsi="Times New Roman" w:cs="Times New Roman"/>
          <w:b/>
          <w:bCs/>
          <w:sz w:val="28"/>
          <w:szCs w:val="28"/>
          <w:lang w:eastAsia="ar-SA"/>
        </w:rPr>
        <w:t>Sensör</w:t>
      </w:r>
      <w:proofErr w:type="spellEnd"/>
    </w:p>
    <w:p w14:paraId="56B1C931" w14:textId="77777777" w:rsidR="001B1B8B" w:rsidRDefault="000A4BA6" w:rsidP="001B1B8B">
      <w:pPr>
        <w:suppressAutoHyphens/>
        <w:spacing w:after="0" w:line="360" w:lineRule="auto"/>
        <w:jc w:val="both"/>
        <w:rPr>
          <w:rFonts w:ascii="Times New Roman" w:eastAsia="Times New Roman" w:hAnsi="Times New Roman" w:cs="Times New Roman"/>
          <w:color w:val="222222"/>
          <w:sz w:val="24"/>
          <w:szCs w:val="24"/>
          <w:shd w:val="clear" w:color="auto" w:fill="FFFFFF"/>
          <w:lang w:val="en-US" w:eastAsia="ar-SA"/>
        </w:rPr>
      </w:pPr>
      <w:r w:rsidRPr="000A4BA6">
        <w:rPr>
          <w:rFonts w:ascii="Times New Roman" w:eastAsia="Times New Roman" w:hAnsi="Times New Roman" w:cs="Times New Roman"/>
          <w:color w:val="222222"/>
          <w:sz w:val="24"/>
          <w:szCs w:val="24"/>
          <w:shd w:val="clear" w:color="auto" w:fill="FFFFFF"/>
          <w:lang w:val="en-US" w:eastAsia="ar-SA"/>
        </w:rPr>
        <w:t xml:space="preserve">         </w:t>
      </w:r>
    </w:p>
    <w:p w14:paraId="604BC9E1" w14:textId="251B49B5" w:rsidR="000A4BA6" w:rsidRPr="001B1B8B" w:rsidRDefault="001B1B8B" w:rsidP="001B1B8B">
      <w:pPr>
        <w:suppressAutoHyphens/>
        <w:spacing w:after="0" w:line="360" w:lineRule="auto"/>
        <w:jc w:val="both"/>
        <w:rPr>
          <w:rFonts w:ascii="Times New Roman" w:eastAsia="Times New Roman" w:hAnsi="Times New Roman" w:cs="Times New Roman"/>
          <w:color w:val="222222"/>
          <w:sz w:val="24"/>
          <w:szCs w:val="24"/>
          <w:shd w:val="clear" w:color="auto" w:fill="FFFFFF"/>
          <w:lang w:val="en-US" w:eastAsia="ar-SA"/>
        </w:rPr>
      </w:pPr>
      <w:r>
        <w:rPr>
          <w:rFonts w:ascii="Times New Roman" w:eastAsia="Times New Roman" w:hAnsi="Times New Roman" w:cs="Times New Roman"/>
          <w:color w:val="222222"/>
          <w:sz w:val="24"/>
          <w:szCs w:val="24"/>
          <w:shd w:val="clear" w:color="auto" w:fill="FFFFFF"/>
          <w:lang w:val="en-US" w:eastAsia="ar-SA"/>
        </w:rPr>
        <w:t xml:space="preserve">        </w:t>
      </w:r>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Bu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projede</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engel</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algılamak</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üzere</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ultrasonik</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sensöre</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ek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olarak</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robotun</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alt</w:t>
      </w:r>
      <w:r w:rsidR="009F52E3">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F7139">
        <w:rPr>
          <w:rFonts w:ascii="Times New Roman" w:eastAsia="Times New Roman" w:hAnsi="Times New Roman" w:cs="Times New Roman"/>
          <w:color w:val="000000" w:themeColor="text1"/>
          <w:sz w:val="24"/>
          <w:szCs w:val="24"/>
          <w:shd w:val="clear" w:color="auto" w:fill="FFFFFF"/>
          <w:lang w:val="en-US" w:eastAsia="ar-SA"/>
        </w:rPr>
        <w:t>kısmında</w:t>
      </w:r>
      <w:proofErr w:type="spellEnd"/>
      <w:r w:rsidR="000F7139">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F7139" w:rsidRPr="00D44F02">
        <w:rPr>
          <w:rFonts w:ascii="Times New Roman" w:eastAsia="Times New Roman" w:hAnsi="Times New Roman" w:cs="Times New Roman"/>
          <w:color w:val="000000" w:themeColor="text1"/>
          <w:sz w:val="24"/>
          <w:szCs w:val="24"/>
          <w:shd w:val="clear" w:color="auto" w:fill="FFFFFF"/>
          <w:lang w:val="en-US" w:eastAsia="ar-SA"/>
        </w:rPr>
        <w:t>kızılötesi</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sens</w:t>
      </w:r>
      <w:r w:rsidR="003740EB" w:rsidRPr="00D44F02">
        <w:rPr>
          <w:rFonts w:ascii="Times New Roman" w:eastAsia="Times New Roman" w:hAnsi="Times New Roman" w:cs="Times New Roman"/>
          <w:color w:val="000000" w:themeColor="text1"/>
          <w:sz w:val="24"/>
          <w:szCs w:val="24"/>
          <w:shd w:val="clear" w:color="auto" w:fill="FFFFFF"/>
          <w:lang w:val="en-US" w:eastAsia="ar-SA"/>
        </w:rPr>
        <w:t>ö</w:t>
      </w:r>
      <w:r w:rsidR="000A4BA6" w:rsidRPr="00D44F02">
        <w:rPr>
          <w:rFonts w:ascii="Times New Roman" w:eastAsia="Times New Roman" w:hAnsi="Times New Roman" w:cs="Times New Roman"/>
          <w:color w:val="000000" w:themeColor="text1"/>
          <w:sz w:val="24"/>
          <w:szCs w:val="24"/>
          <w:shd w:val="clear" w:color="auto" w:fill="FFFFFF"/>
          <w:lang w:val="en-US" w:eastAsia="ar-SA"/>
        </w:rPr>
        <w:t>r</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0A4BA6" w:rsidRPr="00D44F02">
        <w:rPr>
          <w:rFonts w:ascii="Times New Roman" w:eastAsia="Times New Roman" w:hAnsi="Times New Roman" w:cs="Times New Roman"/>
          <w:color w:val="000000" w:themeColor="text1"/>
          <w:sz w:val="24"/>
          <w:szCs w:val="24"/>
          <w:shd w:val="clear" w:color="auto" w:fill="FFFFFF"/>
          <w:lang w:val="en-US" w:eastAsia="ar-SA"/>
        </w:rPr>
        <w:t>kullanılmıştır</w:t>
      </w:r>
      <w:proofErr w:type="spellEnd"/>
      <w:r w:rsidR="000A4BA6" w:rsidRPr="00D44F02">
        <w:rPr>
          <w:rFonts w:ascii="Times New Roman" w:eastAsia="Times New Roman" w:hAnsi="Times New Roman" w:cs="Times New Roman"/>
          <w:color w:val="000000" w:themeColor="text1"/>
          <w:sz w:val="24"/>
          <w:szCs w:val="24"/>
          <w:shd w:val="clear" w:color="auto" w:fill="FFFFFF"/>
          <w:lang w:val="en-US" w:eastAsia="ar-SA"/>
        </w:rPr>
        <w:t>.</w:t>
      </w:r>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Böylece</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robotun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bulunduğu</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615FB5" w:rsidRPr="00D44F02">
        <w:rPr>
          <w:rFonts w:ascii="Times New Roman" w:eastAsia="Times New Roman" w:hAnsi="Times New Roman" w:cs="Times New Roman"/>
          <w:color w:val="000000" w:themeColor="text1"/>
          <w:sz w:val="24"/>
          <w:szCs w:val="24"/>
          <w:shd w:val="clear" w:color="auto" w:fill="FFFFFF"/>
          <w:lang w:val="en-US" w:eastAsia="ar-SA"/>
        </w:rPr>
        <w:t>z</w:t>
      </w:r>
      <w:r w:rsidR="003740EB" w:rsidRPr="00D44F02">
        <w:rPr>
          <w:rFonts w:ascii="Times New Roman" w:eastAsia="Times New Roman" w:hAnsi="Times New Roman" w:cs="Times New Roman"/>
          <w:color w:val="000000" w:themeColor="text1"/>
          <w:sz w:val="24"/>
          <w:szCs w:val="24"/>
          <w:shd w:val="clear" w:color="auto" w:fill="FFFFFF"/>
          <w:lang w:val="en-US" w:eastAsia="ar-SA"/>
        </w:rPr>
        <w:t>emin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üzerinde</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basamak</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ve</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çukur</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gibi</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engeller</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tespit</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edilerek</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robotun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hareket</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halindeyken</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düşmesi</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 xml:space="preserve"> </w:t>
      </w:r>
      <w:proofErr w:type="spellStart"/>
      <w:r w:rsidR="003740EB" w:rsidRPr="00D44F02">
        <w:rPr>
          <w:rFonts w:ascii="Times New Roman" w:eastAsia="Times New Roman" w:hAnsi="Times New Roman" w:cs="Times New Roman"/>
          <w:color w:val="000000" w:themeColor="text1"/>
          <w:sz w:val="24"/>
          <w:szCs w:val="24"/>
          <w:shd w:val="clear" w:color="auto" w:fill="FFFFFF"/>
          <w:lang w:val="en-US" w:eastAsia="ar-SA"/>
        </w:rPr>
        <w:t>engellenmiştir</w:t>
      </w:r>
      <w:proofErr w:type="spellEnd"/>
      <w:r w:rsidR="003740EB" w:rsidRPr="00D44F02">
        <w:rPr>
          <w:rFonts w:ascii="Times New Roman" w:eastAsia="Times New Roman" w:hAnsi="Times New Roman" w:cs="Times New Roman"/>
          <w:color w:val="000000" w:themeColor="text1"/>
          <w:sz w:val="24"/>
          <w:szCs w:val="24"/>
          <w:shd w:val="clear" w:color="auto" w:fill="FFFFFF"/>
          <w:lang w:val="en-US" w:eastAsia="ar-SA"/>
        </w:rPr>
        <w:t>.</w:t>
      </w:r>
    </w:p>
    <w:p w14:paraId="568CAE41" w14:textId="1ED45EBD" w:rsidR="000A4BA6" w:rsidRDefault="000A4BA6" w:rsidP="000A4BA6">
      <w:pPr>
        <w:suppressAutoHyphens/>
        <w:spacing w:after="0" w:line="360" w:lineRule="auto"/>
        <w:rPr>
          <w:rFonts w:ascii="Times New Roman" w:eastAsia="Times New Roman" w:hAnsi="Times New Roman" w:cs="Times New Roman"/>
          <w:color w:val="222222"/>
          <w:sz w:val="24"/>
          <w:szCs w:val="24"/>
          <w:shd w:val="clear" w:color="auto" w:fill="FFFFFF"/>
          <w:lang w:val="en-US" w:eastAsia="ar-SA"/>
        </w:rPr>
      </w:pPr>
      <w:r w:rsidRPr="006C1DE5">
        <w:rPr>
          <w:rFonts w:ascii="Times New Roman" w:eastAsia="Times New Roman" w:hAnsi="Times New Roman" w:cs="Times New Roman"/>
          <w:color w:val="222222"/>
          <w:sz w:val="24"/>
          <w:szCs w:val="24"/>
          <w:shd w:val="clear" w:color="auto" w:fill="FFFFFF"/>
          <w:lang w:val="en-US" w:eastAsia="ar-SA"/>
        </w:rPr>
        <w:t xml:space="preserve">  </w:t>
      </w:r>
    </w:p>
    <w:p w14:paraId="5443295D" w14:textId="77777777" w:rsidR="009F52E3" w:rsidRPr="006C1DE5" w:rsidRDefault="009F52E3" w:rsidP="000A4BA6">
      <w:pPr>
        <w:suppressAutoHyphens/>
        <w:spacing w:after="0" w:line="360" w:lineRule="auto"/>
        <w:rPr>
          <w:rFonts w:ascii="Times New Roman" w:eastAsia="Times New Roman" w:hAnsi="Times New Roman" w:cs="Times New Roman"/>
          <w:color w:val="222222"/>
          <w:sz w:val="24"/>
          <w:szCs w:val="24"/>
          <w:shd w:val="clear" w:color="auto" w:fill="FFFFFF"/>
          <w:lang w:val="en-US" w:eastAsia="ar-SA"/>
        </w:rPr>
      </w:pPr>
    </w:p>
    <w:p w14:paraId="6E05D491" w14:textId="7ECCFADF" w:rsid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color w:val="222222"/>
          <w:sz w:val="24"/>
          <w:szCs w:val="24"/>
          <w:shd w:val="clear" w:color="auto" w:fill="FFFFFF"/>
          <w:lang w:eastAsia="ar-SA"/>
        </w:rPr>
        <w:t xml:space="preserve">    </w:t>
      </w: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Infrared</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w:t>
      </w:r>
      <w:proofErr w:type="spellEnd"/>
      <w:r w:rsidRPr="000A4BA6">
        <w:rPr>
          <w:rFonts w:ascii="Times New Roman" w:eastAsia="Times New Roman" w:hAnsi="Times New Roman" w:cs="Times New Roman"/>
          <w:sz w:val="24"/>
          <w:szCs w:val="24"/>
          <w:lang w:eastAsia="ar-SA"/>
        </w:rPr>
        <w:t>,</w:t>
      </w:r>
      <w:r w:rsidR="00774E89">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çevredeki nesneleri ışık yayarak algılamaktadır. Bir nesnenin ısısını ölçebilmekte ve hareketini </w:t>
      </w:r>
      <w:r w:rsidR="00774E89" w:rsidRPr="000A4BA6">
        <w:rPr>
          <w:rFonts w:ascii="Times New Roman" w:eastAsia="Times New Roman" w:hAnsi="Times New Roman" w:cs="Times New Roman"/>
          <w:sz w:val="24"/>
          <w:szCs w:val="24"/>
          <w:lang w:eastAsia="ar-SA"/>
        </w:rPr>
        <w:t>algılayabilmektedirler</w:t>
      </w:r>
      <w:r w:rsidR="00774E89">
        <w:rPr>
          <w:rFonts w:ascii="Times New Roman" w:eastAsia="Times New Roman" w:hAnsi="Times New Roman" w:cs="Times New Roman"/>
          <w:sz w:val="24"/>
          <w:szCs w:val="24"/>
          <w:lang w:eastAsia="ar-SA"/>
        </w:rPr>
        <w:t>.</w:t>
      </w:r>
      <w:r w:rsidR="005A4F17">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Kızılötesi spektrumlarda, tüm nesneler bir tür termal radyasyon yaymaktadır ancak bu tür radyasyonlar gözümüzle görülmemektedir.</w:t>
      </w:r>
      <w:r w:rsidR="008115C1">
        <w:rPr>
          <w:rFonts w:ascii="Times New Roman" w:eastAsia="Times New Roman" w:hAnsi="Times New Roman" w:cs="Times New Roman"/>
          <w:sz w:val="24"/>
          <w:szCs w:val="24"/>
          <w:lang w:eastAsia="ar-SA"/>
        </w:rPr>
        <w:t xml:space="preserve"> </w:t>
      </w:r>
      <w:proofErr w:type="spellStart"/>
      <w:r w:rsidR="008115C1">
        <w:rPr>
          <w:rFonts w:ascii="Times New Roman" w:eastAsia="Times New Roman" w:hAnsi="Times New Roman" w:cs="Times New Roman"/>
          <w:sz w:val="24"/>
          <w:szCs w:val="24"/>
          <w:lang w:eastAsia="ar-SA"/>
        </w:rPr>
        <w:t>K</w:t>
      </w:r>
      <w:r w:rsidRPr="000A4BA6">
        <w:rPr>
          <w:rFonts w:ascii="Times New Roman" w:eastAsia="Times New Roman" w:hAnsi="Times New Roman" w:cs="Times New Roman"/>
          <w:sz w:val="24"/>
          <w:szCs w:val="24"/>
          <w:lang w:eastAsia="ar-SA"/>
        </w:rPr>
        <w:t>ızılöltesi</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sensörler</w:t>
      </w:r>
      <w:proofErr w:type="spellEnd"/>
      <w:r w:rsidRPr="000A4BA6">
        <w:rPr>
          <w:rFonts w:ascii="Times New Roman" w:eastAsia="Times New Roman" w:hAnsi="Times New Roman" w:cs="Times New Roman"/>
          <w:sz w:val="24"/>
          <w:szCs w:val="24"/>
          <w:lang w:eastAsia="ar-SA"/>
        </w:rPr>
        <w:t xml:space="preserve"> bu radyasyonları algılayabilmektedir.</w:t>
      </w:r>
    </w:p>
    <w:p w14:paraId="23239244" w14:textId="77777777" w:rsidR="00252B04" w:rsidRDefault="00252B04" w:rsidP="00252B04">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
    <w:p w14:paraId="41EF8EB6" w14:textId="77777777" w:rsidR="00252B04" w:rsidRPr="000A4BA6" w:rsidRDefault="00252B04" w:rsidP="000A4BA6">
      <w:pPr>
        <w:suppressAutoHyphens/>
        <w:spacing w:after="0" w:line="360" w:lineRule="auto"/>
        <w:jc w:val="both"/>
        <w:rPr>
          <w:rFonts w:ascii="Times New Roman" w:eastAsia="Times New Roman" w:hAnsi="Times New Roman" w:cs="Times New Roman"/>
          <w:sz w:val="24"/>
          <w:szCs w:val="24"/>
          <w:lang w:eastAsia="ar-SA"/>
        </w:rPr>
      </w:pPr>
    </w:p>
    <w:p w14:paraId="70B8C086" w14:textId="77777777" w:rsidR="000A4BA6" w:rsidRPr="000A4BA6" w:rsidRDefault="000A4BA6" w:rsidP="000A4BA6">
      <w:pPr>
        <w:suppressAutoHyphens/>
        <w:spacing w:before="100" w:beforeAutospacing="1" w:after="100" w:afterAutospacing="1" w:line="24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3B1FA341" wp14:editId="54DD597E">
            <wp:extent cx="2943225" cy="2692186"/>
            <wp:effectExtent l="0" t="0" r="0"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0612" cy="2717237"/>
                    </a:xfrm>
                    <a:prstGeom prst="rect">
                      <a:avLst/>
                    </a:prstGeom>
                  </pic:spPr>
                </pic:pic>
              </a:graphicData>
            </a:graphic>
          </wp:inline>
        </w:drawing>
      </w:r>
    </w:p>
    <w:p w14:paraId="7ABECCA3" w14:textId="0E5D5E96" w:rsidR="000A4BA6" w:rsidRPr="000A4BA6" w:rsidRDefault="000A4BA6" w:rsidP="000A4BA6">
      <w:pPr>
        <w:suppressAutoHyphens/>
        <w:spacing w:before="100" w:beforeAutospacing="1" w:after="100" w:afterAutospacing="1" w:line="24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Şekil </w:t>
      </w:r>
      <w:r w:rsidR="005A4F17" w:rsidRPr="000A4BA6">
        <w:rPr>
          <w:rFonts w:ascii="Times New Roman" w:eastAsia="Times New Roman" w:hAnsi="Times New Roman" w:cs="Times New Roman"/>
          <w:sz w:val="24"/>
          <w:szCs w:val="24"/>
          <w:lang w:eastAsia="ar-SA"/>
        </w:rPr>
        <w:t>3.</w:t>
      </w:r>
      <w:r w:rsidR="00D44F02">
        <w:rPr>
          <w:rFonts w:ascii="Times New Roman" w:eastAsia="Times New Roman" w:hAnsi="Times New Roman" w:cs="Times New Roman"/>
          <w:sz w:val="24"/>
          <w:szCs w:val="24"/>
          <w:lang w:eastAsia="ar-SA"/>
        </w:rPr>
        <w:t>7</w:t>
      </w:r>
      <w:r w:rsidR="005A4F17">
        <w:rPr>
          <w:rFonts w:ascii="Times New Roman" w:eastAsia="Times New Roman" w:hAnsi="Times New Roman" w:cs="Times New Roman"/>
          <w:sz w:val="24"/>
          <w:szCs w:val="24"/>
          <w:lang w:eastAsia="ar-SA"/>
        </w:rPr>
        <w:t xml:space="preserve"> </w:t>
      </w:r>
      <w:r w:rsidR="00774E89" w:rsidRPr="000A4BA6">
        <w:rPr>
          <w:rFonts w:ascii="Times New Roman" w:eastAsia="Times New Roman" w:hAnsi="Times New Roman" w:cs="Times New Roman"/>
          <w:sz w:val="24"/>
          <w:szCs w:val="24"/>
          <w:lang w:eastAsia="ar-SA"/>
        </w:rPr>
        <w:t>Kızılötesi (</w:t>
      </w:r>
      <w:r w:rsidRPr="000A4BA6">
        <w:rPr>
          <w:rFonts w:ascii="Times New Roman" w:eastAsia="Times New Roman" w:hAnsi="Times New Roman" w:cs="Times New Roman"/>
          <w:sz w:val="24"/>
          <w:szCs w:val="24"/>
          <w:lang w:eastAsia="ar-SA"/>
        </w:rPr>
        <w:t xml:space="preserve">IR) </w:t>
      </w:r>
      <w:proofErr w:type="spellStart"/>
      <w:r w:rsidR="00A56129">
        <w:rPr>
          <w:rFonts w:ascii="Times New Roman" w:eastAsia="Times New Roman" w:hAnsi="Times New Roman" w:cs="Times New Roman"/>
          <w:sz w:val="24"/>
          <w:szCs w:val="24"/>
          <w:lang w:eastAsia="ar-SA"/>
        </w:rPr>
        <w:t>S</w:t>
      </w:r>
      <w:r w:rsidRPr="000A4BA6">
        <w:rPr>
          <w:rFonts w:ascii="Times New Roman" w:eastAsia="Times New Roman" w:hAnsi="Times New Roman" w:cs="Times New Roman"/>
          <w:sz w:val="24"/>
          <w:szCs w:val="24"/>
          <w:lang w:eastAsia="ar-SA"/>
        </w:rPr>
        <w:t>ensör</w:t>
      </w:r>
      <w:proofErr w:type="spellEnd"/>
    </w:p>
    <w:p w14:paraId="6D9FE24C" w14:textId="77777777" w:rsidR="000A4BA6" w:rsidRPr="000A4BA6" w:rsidRDefault="000A4BA6" w:rsidP="000A4BA6">
      <w:pPr>
        <w:suppressAutoHyphens/>
        <w:spacing w:before="100" w:beforeAutospacing="1" w:after="100" w:afterAutospacing="1" w:line="240" w:lineRule="auto"/>
        <w:jc w:val="both"/>
        <w:rPr>
          <w:rFonts w:ascii="Times New Roman" w:eastAsia="Times New Roman" w:hAnsi="Times New Roman" w:cs="Times New Roman"/>
          <w:sz w:val="24"/>
          <w:szCs w:val="24"/>
          <w:lang w:eastAsia="ar-SA"/>
        </w:rPr>
      </w:pPr>
    </w:p>
    <w:p w14:paraId="29B9793E" w14:textId="371BCB30" w:rsidR="000A4BA6" w:rsidRPr="000A4BA6" w:rsidRDefault="006C1DE5" w:rsidP="000A4BA6">
      <w:pPr>
        <w:suppressAutoHyphens/>
        <w:spacing w:before="100" w:beforeAutospacing="1" w:after="100" w:afterAutospacing="1" w:line="240" w:lineRule="auto"/>
        <w:jc w:val="center"/>
        <w:rPr>
          <w:rFonts w:ascii="Times New Roman" w:eastAsia="Times New Roman" w:hAnsi="Times New Roman" w:cs="Times New Roman"/>
          <w:sz w:val="24"/>
          <w:szCs w:val="24"/>
          <w:lang w:eastAsia="ar-SA"/>
        </w:rPr>
      </w:pPr>
      <w:r>
        <w:rPr>
          <w:noProof/>
        </w:rPr>
        <w:lastRenderedPageBreak/>
        <mc:AlternateContent>
          <mc:Choice Requires="wps">
            <w:drawing>
              <wp:anchor distT="0" distB="0" distL="114300" distR="114300" simplePos="0" relativeHeight="251658752" behindDoc="0" locked="0" layoutInCell="1" allowOverlap="1" wp14:anchorId="4A8D8C3A" wp14:editId="5EFB3C7B">
                <wp:simplePos x="0" y="0"/>
                <wp:positionH relativeFrom="column">
                  <wp:posOffset>4258310</wp:posOffset>
                </wp:positionH>
                <wp:positionV relativeFrom="paragraph">
                  <wp:posOffset>3175</wp:posOffset>
                </wp:positionV>
                <wp:extent cx="1019175" cy="2762250"/>
                <wp:effectExtent l="0" t="0" r="9525" b="0"/>
                <wp:wrapNone/>
                <wp:docPr id="99" name="Dikdörtgen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276225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318A928D" w14:textId="77777777" w:rsidR="000A4BA6" w:rsidRPr="00FE4ACF" w:rsidRDefault="000A4BA6" w:rsidP="000A4BA6">
                            <w:pPr>
                              <w:jc w:val="center"/>
                              <w:rPr>
                                <w:color w:val="1F3864"/>
                              </w:rPr>
                            </w:pPr>
                            <w:r w:rsidRPr="00FE4ACF">
                              <w:rPr>
                                <w:color w:val="1F3864"/>
                              </w:rPr>
                              <w:t>NESNE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D8C3A" id="Dikdörtgen 99" o:spid="_x0000_s1046" style="position:absolute;left:0;text-align:left;margin-left:335.3pt;margin-top:.25pt;width:80.2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" fillcolor="#b1cbe9" strokecolor="#5b9bd5" strokeweight=".5pt">
                <v:fill color2="#92b9e4" rotate="t" colors="0 #b1cbe9;.5 #a3c1e5;1 #92b9e4" focus="100%" type="gradient">
                  <o:fill v:ext="view" type="gradientUnscaled"/>
                </v:fill>
                <v:path arrowok="t"/>
                <v:textbox>
                  <w:txbxContent>
                    <w:p w14:paraId="318A928D" w14:textId="77777777" w:rsidR="000A4BA6" w:rsidRPr="00FE4ACF" w:rsidRDefault="000A4BA6" w:rsidP="000A4BA6">
                      <w:pPr>
                        <w:jc w:val="center"/>
                        <w:rPr>
                          <w:color w:val="1F3864"/>
                        </w:rPr>
                      </w:pPr>
                      <w:r w:rsidRPr="00FE4ACF">
                        <w:rPr>
                          <w:color w:val="1F3864"/>
                        </w:rPr>
                        <w:t>NESNE</w:t>
                      </w: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5AA77F8F" wp14:editId="7C0A7CF8">
                <wp:simplePos x="0" y="0"/>
                <wp:positionH relativeFrom="margin">
                  <wp:posOffset>269875</wp:posOffset>
                </wp:positionH>
                <wp:positionV relativeFrom="paragraph">
                  <wp:posOffset>10795</wp:posOffset>
                </wp:positionV>
                <wp:extent cx="1095375" cy="2752725"/>
                <wp:effectExtent l="0" t="0" r="9525" b="9525"/>
                <wp:wrapNone/>
                <wp:docPr id="100" name="Dikdörtgen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752725"/>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02956F0A" w14:textId="77777777" w:rsidR="000A4BA6" w:rsidRPr="00FE4ACF" w:rsidRDefault="000A4BA6" w:rsidP="000A4BA6">
                            <w:pPr>
                              <w:jc w:val="center"/>
                              <w:rPr>
                                <w:color w:val="1F3864"/>
                              </w:rPr>
                            </w:pPr>
                            <w:r w:rsidRPr="00FE4ACF">
                              <w:rPr>
                                <w:color w:val="1F3864"/>
                              </w:rPr>
                              <w:t>KIZILÖTESİ</w:t>
                            </w:r>
                          </w:p>
                          <w:p w14:paraId="39D18702" w14:textId="77777777" w:rsidR="000A4BA6" w:rsidRPr="00FE4ACF" w:rsidRDefault="000A4BA6" w:rsidP="000A4BA6">
                            <w:pPr>
                              <w:jc w:val="center"/>
                              <w:rPr>
                                <w:color w:val="1F3864"/>
                              </w:rPr>
                            </w:pPr>
                            <w:r w:rsidRPr="00FE4ACF">
                              <w:rPr>
                                <w:color w:val="1F3864"/>
                              </w:rPr>
                              <w:t>SENSÖR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7F8F" id="Dikdörtgen 100" o:spid="_x0000_s1047" style="position:absolute;left:0;text-align:left;margin-left:21.25pt;margin-top:.85pt;width:86.25pt;height:216.75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" fillcolor="#b1cbe9" strokecolor="#5b9bd5" strokeweight=".5pt">
                <v:fill color2="#92b9e4" rotate="t" colors="0 #b1cbe9;.5 #a3c1e5;1 #92b9e4" focus="100%" type="gradient">
                  <o:fill v:ext="view" type="gradientUnscaled"/>
                </v:fill>
                <v:path arrowok="t"/>
                <v:textbox>
                  <w:txbxContent>
                    <w:p w14:paraId="02956F0A" w14:textId="77777777" w:rsidR="000A4BA6" w:rsidRPr="00FE4ACF" w:rsidRDefault="000A4BA6" w:rsidP="000A4BA6">
                      <w:pPr>
                        <w:jc w:val="center"/>
                        <w:rPr>
                          <w:color w:val="1F3864"/>
                        </w:rPr>
                      </w:pPr>
                      <w:r w:rsidRPr="00FE4ACF">
                        <w:rPr>
                          <w:color w:val="1F3864"/>
                        </w:rPr>
                        <w:t>KIZILÖTESİ</w:t>
                      </w:r>
                    </w:p>
                    <w:p w14:paraId="39D18702" w14:textId="77777777" w:rsidR="000A4BA6" w:rsidRPr="00FE4ACF" w:rsidRDefault="000A4BA6" w:rsidP="000A4BA6">
                      <w:pPr>
                        <w:jc w:val="center"/>
                        <w:rPr>
                          <w:color w:val="1F3864"/>
                        </w:rPr>
                      </w:pPr>
                      <w:r w:rsidRPr="00FE4ACF">
                        <w:rPr>
                          <w:color w:val="1F3864"/>
                        </w:rPr>
                        <w:t>SENSÖR</w:t>
                      </w:r>
                    </w:p>
                  </w:txbxContent>
                </v:textbox>
                <w10:wrap anchorx="margin"/>
              </v:rect>
            </w:pict>
          </mc:Fallback>
        </mc:AlternateContent>
      </w:r>
    </w:p>
    <w:p w14:paraId="4B6D0E46" w14:textId="09E6EAA2" w:rsidR="000A4BA6" w:rsidRPr="000A4BA6" w:rsidRDefault="006C1DE5" w:rsidP="000A4BA6">
      <w:pPr>
        <w:suppressAutoHyphens/>
        <w:spacing w:before="100" w:beforeAutospacing="1" w:after="100" w:afterAutospacing="1" w:line="240" w:lineRule="auto"/>
        <w:jc w:val="both"/>
        <w:rPr>
          <w:rFonts w:ascii="Times New Roman" w:eastAsia="Times New Roman" w:hAnsi="Times New Roman" w:cs="Times New Roman"/>
          <w:sz w:val="24"/>
          <w:szCs w:val="24"/>
          <w:lang w:eastAsia="ar-SA"/>
        </w:rPr>
      </w:pPr>
      <w:r>
        <w:rPr>
          <w:noProof/>
        </w:rPr>
        <mc:AlternateContent>
          <mc:Choice Requires="wps">
            <w:drawing>
              <wp:anchor distT="0" distB="0" distL="114300" distR="114300" simplePos="0" relativeHeight="251656704" behindDoc="0" locked="0" layoutInCell="1" allowOverlap="1" wp14:anchorId="017F5393" wp14:editId="6690003E">
                <wp:simplePos x="0" y="0"/>
                <wp:positionH relativeFrom="column">
                  <wp:posOffset>2411095</wp:posOffset>
                </wp:positionH>
                <wp:positionV relativeFrom="paragraph">
                  <wp:posOffset>210185</wp:posOffset>
                </wp:positionV>
                <wp:extent cx="714375" cy="647700"/>
                <wp:effectExtent l="0" t="0" r="9525" b="0"/>
                <wp:wrapNone/>
                <wp:docPr id="98" name="Akış Çizelgesi: Gecikm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647700"/>
                        </a:xfrm>
                        <a:prstGeom prst="flowChartDelay">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20D3246C" w14:textId="77777777" w:rsidR="000A4BA6" w:rsidRPr="00FE4ACF" w:rsidRDefault="000A4BA6" w:rsidP="000A4BA6">
                            <w:pPr>
                              <w:jc w:val="center"/>
                              <w:rPr>
                                <w:color w:val="1F3864"/>
                              </w:rPr>
                            </w:pPr>
                            <w:r w:rsidRPr="00FE4ACF">
                              <w:rPr>
                                <w:color w:val="1F3864"/>
                              </w:rPr>
                              <w:t>IR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F5393" id="_x0000_t135" coordsize="21600,21600" o:spt="135" path="m10800,qx21600,10800,10800,21600l,21600,,xe">
                <v:stroke joinstyle="miter"/>
                <v:path gradientshapeok="t" o:connecttype="rect" textboxrect="0,3163,18437,18437"/>
              </v:shapetype>
              <v:shape id="Akış Çizelgesi: Gecikme 98" o:spid="_x0000_s1048" type="#_x0000_t135" style="position:absolute;left:0;text-align:left;margin-left:189.85pt;margin-top:16.55pt;width:56.25pt;height:5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" fillcolor="#b1cbe9" strokecolor="#5b9bd5" strokeweight=".5pt">
                <v:fill color2="#92b9e4" rotate="t" colors="0 #b1cbe9;.5 #a3c1e5;1 #92b9e4" focus="100%" type="gradient">
                  <o:fill v:ext="view" type="gradientUnscaled"/>
                </v:fill>
                <v:path arrowok="t"/>
                <v:textbox>
                  <w:txbxContent>
                    <w:p w14:paraId="20D3246C" w14:textId="77777777" w:rsidR="000A4BA6" w:rsidRPr="00FE4ACF" w:rsidRDefault="000A4BA6" w:rsidP="000A4BA6">
                      <w:pPr>
                        <w:jc w:val="center"/>
                        <w:rPr>
                          <w:color w:val="1F3864"/>
                        </w:rPr>
                      </w:pPr>
                      <w:r w:rsidRPr="00FE4ACF">
                        <w:rPr>
                          <w:color w:val="1F3864"/>
                        </w:rPr>
                        <w:t>IR LED</w:t>
                      </w:r>
                    </w:p>
                  </w:txbxContent>
                </v:textbox>
              </v:shape>
            </w:pict>
          </mc:Fallback>
        </mc:AlternateContent>
      </w:r>
    </w:p>
    <w:p w14:paraId="31C96999" w14:textId="60D60E48" w:rsidR="000A4BA6" w:rsidRPr="000A4BA6" w:rsidRDefault="006C1DE5" w:rsidP="000A4BA6">
      <w:pPr>
        <w:suppressAutoHyphens/>
        <w:spacing w:after="0" w:line="360" w:lineRule="auto"/>
        <w:rPr>
          <w:rFonts w:ascii="Times New Roman" w:eastAsia="Times New Roman" w:hAnsi="Times New Roman" w:cs="Times New Roman"/>
          <w:bCs/>
          <w:sz w:val="24"/>
          <w:szCs w:val="24"/>
          <w:lang w:val="en-US" w:eastAsia="ar-SA"/>
        </w:rPr>
      </w:pPr>
      <w:r>
        <w:rPr>
          <w:noProof/>
        </w:rPr>
        <mc:AlternateContent>
          <mc:Choice Requires="wps">
            <w:drawing>
              <wp:anchor distT="4294967294" distB="4294967294" distL="114300" distR="114300" simplePos="0" relativeHeight="251659776" behindDoc="0" locked="0" layoutInCell="1" allowOverlap="1" wp14:anchorId="0FACB2B0" wp14:editId="341D75DC">
                <wp:simplePos x="0" y="0"/>
                <wp:positionH relativeFrom="column">
                  <wp:posOffset>1390015</wp:posOffset>
                </wp:positionH>
                <wp:positionV relativeFrom="paragraph">
                  <wp:posOffset>8255</wp:posOffset>
                </wp:positionV>
                <wp:extent cx="996950" cy="0"/>
                <wp:effectExtent l="0" t="0" r="0" b="0"/>
                <wp:wrapNone/>
                <wp:docPr id="96" name="Düz Bağlayıcı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9695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68C854" id="Düz Bağlayıcı 96" o:spid="_x0000_s1026" style="position:absolute;flip:y;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9.45pt,.65pt" to="187.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" strokecolor="#4472c4" strokeweight=".5pt">
                <v:stroke joinstyle="miter"/>
                <o:lock v:ext="edit" shapetype="f"/>
              </v:line>
            </w:pict>
          </mc:Fallback>
        </mc:AlternateContent>
      </w:r>
    </w:p>
    <w:p w14:paraId="16E4E814" w14:textId="0FA65B22" w:rsidR="000A4BA6" w:rsidRPr="000A4BA6" w:rsidRDefault="006C1DE5" w:rsidP="000A4BA6">
      <w:pPr>
        <w:suppressAutoHyphens/>
        <w:spacing w:after="0" w:line="360" w:lineRule="auto"/>
        <w:rPr>
          <w:rFonts w:ascii="Times New Roman" w:eastAsia="Times New Roman" w:hAnsi="Times New Roman" w:cs="Times New Roman"/>
          <w:bCs/>
          <w:sz w:val="24"/>
          <w:szCs w:val="24"/>
          <w:lang w:val="en-US" w:eastAsia="ar-SA"/>
        </w:rPr>
      </w:pPr>
      <w:r w:rsidRPr="00D66B83">
        <w:rPr>
          <w:noProof/>
          <w:color w:val="4472C4" w:themeColor="accent1"/>
        </w:rPr>
        <mc:AlternateContent>
          <mc:Choice Requires="wps">
            <w:drawing>
              <wp:anchor distT="4294967294" distB="4294967294" distL="114300" distR="114300" simplePos="0" relativeHeight="251660800" behindDoc="0" locked="0" layoutInCell="1" allowOverlap="1" wp14:anchorId="118D456D" wp14:editId="6B7775B8">
                <wp:simplePos x="0" y="0"/>
                <wp:positionH relativeFrom="column">
                  <wp:posOffset>1391920</wp:posOffset>
                </wp:positionH>
                <wp:positionV relativeFrom="paragraph">
                  <wp:posOffset>89535</wp:posOffset>
                </wp:positionV>
                <wp:extent cx="1010920" cy="0"/>
                <wp:effectExtent l="0" t="0" r="0" b="0"/>
                <wp:wrapNone/>
                <wp:docPr id="95" name="Düz Bağlayıcı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092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ADF998" id="Düz Bağlayıcı 95" o:spid="_x0000_s1026" style="position:absolute;z-index:2516608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9.6pt,7.05pt" to="189.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" strokecolor="#4472c4" strokeweight=".5pt">
                <v:stroke joinstyle="miter"/>
                <o:lock v:ext="edit" shapetype="f"/>
              </v:line>
            </w:pict>
          </mc:Fallback>
        </mc:AlternateContent>
      </w:r>
    </w:p>
    <w:p w14:paraId="03F51D24" w14:textId="01E59D74" w:rsidR="00D66B83" w:rsidRDefault="00E3299B" w:rsidP="00D66B83">
      <w:pPr>
        <w:tabs>
          <w:tab w:val="center" w:pos="3804"/>
          <w:tab w:val="left" w:pos="4293"/>
          <w:tab w:val="left" w:pos="4469"/>
        </w:tabs>
        <w:spacing w:line="240" w:lineRule="auto"/>
        <w:ind w:left="708" w:right="1417"/>
        <w:jc w:val="both"/>
        <w:rPr>
          <w:rFonts w:ascii="Times New Roman" w:eastAsia="Calibri" w:hAnsi="Times New Roman" w:cs="Times New Roman"/>
          <w:sz w:val="20"/>
          <w:szCs w:val="20"/>
        </w:rPr>
      </w:pPr>
      <w:r>
        <w:rPr>
          <w:noProof/>
        </w:rPr>
        <mc:AlternateContent>
          <mc:Choice Requires="wps">
            <w:drawing>
              <wp:anchor distT="0" distB="0" distL="114300" distR="114300" simplePos="0" relativeHeight="251663872" behindDoc="0" locked="0" layoutInCell="1" allowOverlap="1" wp14:anchorId="21B1F195" wp14:editId="3AA840E0">
                <wp:simplePos x="0" y="0"/>
                <wp:positionH relativeFrom="column">
                  <wp:posOffset>3094990</wp:posOffset>
                </wp:positionH>
                <wp:positionV relativeFrom="paragraph">
                  <wp:posOffset>14605</wp:posOffset>
                </wp:positionV>
                <wp:extent cx="1097280" cy="448310"/>
                <wp:effectExtent l="0" t="0" r="64770" b="46990"/>
                <wp:wrapNone/>
                <wp:docPr id="97" name="Düz Ok Bağlayıcısı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280" cy="44831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129B81" id="Düz Ok Bağlayıcısı 97" o:spid="_x0000_s1026" type="#_x0000_t32" style="position:absolute;margin-left:243.7pt;margin-top:1.15pt;width:86.4pt;height:35.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" strokecolor="#4472c4" strokeweight=".5pt">
                <v:stroke endarrow="block" joinstyle="miter"/>
                <o:lock v:ext="edit" shapetype="f"/>
              </v:shape>
            </w:pict>
          </mc:Fallback>
        </mc:AlternateContent>
      </w:r>
      <w:r w:rsidR="000A4BA6" w:rsidRPr="000A4BA6">
        <w:rPr>
          <w:rFonts w:ascii="Times New Roman" w:eastAsia="Calibri" w:hAnsi="Times New Roman" w:cs="Times New Roman"/>
          <w:sz w:val="20"/>
          <w:szCs w:val="20"/>
        </w:rPr>
        <w:tab/>
      </w:r>
      <w:r w:rsidR="000A4BA6" w:rsidRPr="000A4BA6">
        <w:rPr>
          <w:rFonts w:ascii="Times New Roman" w:eastAsia="Calibri" w:hAnsi="Times New Roman" w:cs="Times New Roman"/>
          <w:sz w:val="20"/>
          <w:szCs w:val="20"/>
        </w:rPr>
        <w:tab/>
        <w:t xml:space="preserve">                       </w:t>
      </w:r>
      <w:r w:rsidR="000A4BA6" w:rsidRPr="000A4BA6">
        <w:rPr>
          <w:rFonts w:ascii="Times New Roman" w:eastAsia="Calibri" w:hAnsi="Times New Roman" w:cs="Times New Roman"/>
          <w:color w:val="1F3864"/>
          <w:sz w:val="18"/>
          <w:szCs w:val="18"/>
        </w:rPr>
        <w:t>Kızılötesi ışık</w:t>
      </w:r>
    </w:p>
    <w:p w14:paraId="184E9E4C" w14:textId="74D71EE5" w:rsidR="00D66B83" w:rsidRPr="00D66B83" w:rsidRDefault="00F26BCE" w:rsidP="00D66B83">
      <w:pPr>
        <w:tabs>
          <w:tab w:val="center" w:pos="3804"/>
          <w:tab w:val="left" w:pos="4293"/>
          <w:tab w:val="left" w:pos="4469"/>
        </w:tabs>
        <w:spacing w:line="240" w:lineRule="auto"/>
        <w:ind w:right="1417"/>
        <w:jc w:val="both"/>
        <w:rPr>
          <w:rFonts w:ascii="Times New Roman" w:eastAsia="Calibri" w:hAnsi="Times New Roman" w:cs="Times New Roman"/>
          <w:color w:val="4472C4" w:themeColor="accent1"/>
          <w:sz w:val="20"/>
          <w:szCs w:val="20"/>
        </w:rPr>
      </w:pPr>
      <w:r w:rsidRPr="00D66B83">
        <w:rPr>
          <w:rFonts w:ascii="Times New Roman" w:eastAsia="Calibri" w:hAnsi="Times New Roman" w:cs="Times New Roman"/>
          <w:noProof/>
          <w:color w:val="4472C4" w:themeColor="accent1"/>
          <w:sz w:val="24"/>
          <w:szCs w:val="24"/>
        </w:rPr>
        <mc:AlternateContent>
          <mc:Choice Requires="wps">
            <w:drawing>
              <wp:anchor distT="0" distB="0" distL="114300" distR="114300" simplePos="0" relativeHeight="251704832" behindDoc="0" locked="0" layoutInCell="1" allowOverlap="1" wp14:anchorId="401B86A0" wp14:editId="7A122297">
                <wp:simplePos x="0" y="0"/>
                <wp:positionH relativeFrom="column">
                  <wp:posOffset>-227707</wp:posOffset>
                </wp:positionH>
                <wp:positionV relativeFrom="paragraph">
                  <wp:posOffset>201777</wp:posOffset>
                </wp:positionV>
                <wp:extent cx="457200" cy="0"/>
                <wp:effectExtent l="19050" t="78740" r="28575" b="73660"/>
                <wp:wrapNone/>
                <wp:docPr id="9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31750"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997144" id="AutoShape 67" o:spid="_x0000_s1026" type="#_x0000_t32" style="position:absolute;margin-left:-17.95pt;margin-top:15.9pt;width:36pt;height:0;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" strokecolor="#4472c4 [3204]" strokeweight="2.5pt">
                <v:stroke endarrow="block"/>
                <v:shadow color="#868686"/>
              </v:shape>
            </w:pict>
          </mc:Fallback>
        </mc:AlternateContent>
      </w:r>
      <w:r w:rsidR="00D66B83" w:rsidRPr="00D66B83">
        <w:rPr>
          <w:rFonts w:ascii="Times New Roman" w:eastAsia="Calibri" w:hAnsi="Times New Roman" w:cs="Times New Roman"/>
          <w:color w:val="4472C4" w:themeColor="accent1"/>
          <w:sz w:val="20"/>
          <w:szCs w:val="20"/>
        </w:rPr>
        <w:t>IŞIK</w:t>
      </w:r>
    </w:p>
    <w:p w14:paraId="4F140DF3" w14:textId="20E463D8" w:rsidR="000A4BA6" w:rsidRPr="00D66B83" w:rsidRDefault="006C1DE5" w:rsidP="00D66B83">
      <w:pPr>
        <w:tabs>
          <w:tab w:val="center" w:pos="3804"/>
          <w:tab w:val="left" w:pos="4293"/>
          <w:tab w:val="left" w:pos="4469"/>
        </w:tabs>
        <w:spacing w:line="240" w:lineRule="auto"/>
        <w:ind w:right="1417"/>
        <w:jc w:val="both"/>
        <w:rPr>
          <w:rFonts w:ascii="Times New Roman" w:eastAsia="Calibri" w:hAnsi="Times New Roman" w:cs="Times New Roman"/>
          <w:b/>
          <w:bCs/>
          <w:sz w:val="20"/>
          <w:szCs w:val="20"/>
        </w:rPr>
      </w:pPr>
      <w:r>
        <w:rPr>
          <w:noProof/>
        </w:rPr>
        <mc:AlternateContent>
          <mc:Choice Requires="wps">
            <w:drawing>
              <wp:anchor distT="0" distB="0" distL="114300" distR="114300" simplePos="0" relativeHeight="251657728" behindDoc="0" locked="0" layoutInCell="1" allowOverlap="1" wp14:anchorId="14E22638" wp14:editId="444E09C4">
                <wp:simplePos x="0" y="0"/>
                <wp:positionH relativeFrom="column">
                  <wp:posOffset>2453005</wp:posOffset>
                </wp:positionH>
                <wp:positionV relativeFrom="paragraph">
                  <wp:posOffset>132716</wp:posOffset>
                </wp:positionV>
                <wp:extent cx="600075" cy="647700"/>
                <wp:effectExtent l="0" t="0" r="28575" b="19050"/>
                <wp:wrapNone/>
                <wp:docPr id="91" name="Akış Çizelgesi: Gecikm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647700"/>
                        </a:xfrm>
                        <a:prstGeom prst="flowChartDelay">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42A7291E" w14:textId="77777777" w:rsidR="000A4BA6" w:rsidRPr="0091271A" w:rsidRDefault="000A4BA6" w:rsidP="000A4BA6">
                            <w:pPr>
                              <w:rPr>
                                <w:color w:val="1F3864" w:themeColor="accent1" w:themeShade="80"/>
                                <w:sz w:val="18"/>
                                <w:szCs w:val="18"/>
                              </w:rPr>
                            </w:pPr>
                            <w:r w:rsidRPr="0091271A">
                              <w:rPr>
                                <w:color w:val="1F3864" w:themeColor="accent1" w:themeShade="80"/>
                                <w:sz w:val="18"/>
                                <w:szCs w:val="18"/>
                              </w:rPr>
                              <w:t>FOTODİYOT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22638" id="Akış Çizelgesi: Gecikme 91" o:spid="_x0000_s1049" type="#_x0000_t135" style="position:absolute;left:0;text-align:left;margin-left:193.15pt;margin-top:10.45pt;width:47.25pt;height:5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" fillcolor="#b1cbe9" strokecolor="#5b9bd5" strokeweight=".5pt">
                <v:fill color2="#92b9e4" rotate="t" colors="0 #b1cbe9;.5 #a3c1e5;1 #92b9e4" focus="100%" type="gradient">
                  <o:fill v:ext="view" type="gradientUnscaled"/>
                </v:fill>
                <v:path arrowok="t"/>
                <v:textbox>
                  <w:txbxContent>
                    <w:p w14:paraId="42A7291E" w14:textId="77777777" w:rsidR="000A4BA6" w:rsidRPr="0091271A" w:rsidRDefault="000A4BA6" w:rsidP="000A4BA6">
                      <w:pPr>
                        <w:rPr>
                          <w:color w:val="1F3864" w:themeColor="accent1" w:themeShade="80"/>
                          <w:sz w:val="18"/>
                          <w:szCs w:val="18"/>
                        </w:rPr>
                      </w:pPr>
                      <w:r w:rsidRPr="0091271A">
                        <w:rPr>
                          <w:color w:val="1F3864" w:themeColor="accent1" w:themeShade="80"/>
                          <w:sz w:val="18"/>
                          <w:szCs w:val="18"/>
                        </w:rPr>
                        <w:t>FOTODİYOT</w:t>
                      </w:r>
                    </w:p>
                  </w:txbxContent>
                </v:textbox>
              </v:shape>
            </w:pict>
          </mc:Fallback>
        </mc:AlternateContent>
      </w:r>
      <w:r w:rsidR="00D66B83" w:rsidRPr="00D66B83">
        <w:rPr>
          <w:rFonts w:ascii="Times New Roman" w:eastAsia="Calibri" w:hAnsi="Times New Roman" w:cs="Times New Roman"/>
          <w:b/>
          <w:bCs/>
          <w:sz w:val="24"/>
          <w:szCs w:val="24"/>
        </w:rPr>
        <w:t xml:space="preserve"> </w:t>
      </w:r>
    </w:p>
    <w:p w14:paraId="4F67FB78" w14:textId="091A1988" w:rsidR="000A4BA6" w:rsidRPr="000A4BA6" w:rsidRDefault="006C1DE5" w:rsidP="000A4BA6">
      <w:pPr>
        <w:tabs>
          <w:tab w:val="center" w:pos="4513"/>
        </w:tabs>
        <w:rPr>
          <w:rFonts w:ascii="Times New Roman" w:eastAsia="Calibri" w:hAnsi="Times New Roman" w:cs="Times New Roman"/>
          <w:color w:val="1F3864"/>
          <w:sz w:val="18"/>
          <w:szCs w:val="18"/>
        </w:rPr>
      </w:pPr>
      <w:r>
        <w:rPr>
          <w:noProof/>
        </w:rPr>
        <mc:AlternateContent>
          <mc:Choice Requires="wps">
            <w:drawing>
              <wp:anchor distT="0" distB="0" distL="114300" distR="114300" simplePos="0" relativeHeight="251664896" behindDoc="0" locked="0" layoutInCell="1" allowOverlap="1" wp14:anchorId="247FD3FA" wp14:editId="383F810C">
                <wp:simplePos x="0" y="0"/>
                <wp:positionH relativeFrom="margin">
                  <wp:posOffset>3068955</wp:posOffset>
                </wp:positionH>
                <wp:positionV relativeFrom="paragraph">
                  <wp:posOffset>37465</wp:posOffset>
                </wp:positionV>
                <wp:extent cx="1086485" cy="402590"/>
                <wp:effectExtent l="38100" t="0" r="0" b="54610"/>
                <wp:wrapNone/>
                <wp:docPr id="93" name="Düz Ok Bağlayıcısı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86485" cy="40259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B13C809" id="Düz Ok Bağlayıcısı 93" o:spid="_x0000_s1026" type="#_x0000_t32" style="position:absolute;margin-left:241.65pt;margin-top:2.95pt;width:85.55pt;height:31.7pt;flip:x;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" strokecolor="#4472c4" strokeweight=".5pt">
                <v:stroke endarrow="block" joinstyle="miter"/>
                <o:lock v:ext="edit" shapetype="f"/>
                <w10:wrap anchorx="margin"/>
              </v:shape>
            </w:pict>
          </mc:Fallback>
        </mc:AlternateContent>
      </w:r>
      <w:r>
        <w:rPr>
          <w:noProof/>
        </w:rPr>
        <mc:AlternateContent>
          <mc:Choice Requires="wps">
            <w:drawing>
              <wp:anchor distT="4294967294" distB="4294967294" distL="114300" distR="114300" simplePos="0" relativeHeight="251661824" behindDoc="0" locked="0" layoutInCell="1" allowOverlap="1" wp14:anchorId="7C2DEB5E" wp14:editId="310CAD19">
                <wp:simplePos x="0" y="0"/>
                <wp:positionH relativeFrom="column">
                  <wp:posOffset>1373505</wp:posOffset>
                </wp:positionH>
                <wp:positionV relativeFrom="paragraph">
                  <wp:posOffset>57150</wp:posOffset>
                </wp:positionV>
                <wp:extent cx="1057910" cy="0"/>
                <wp:effectExtent l="0" t="0" r="0" b="0"/>
                <wp:wrapNone/>
                <wp:docPr id="92" name="Düz Bağlayıcı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91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709114" id="Düz Bağlayıcı 92" o:spid="_x0000_s1026" style="position:absolute;z-index:251661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8.15pt,4.5pt" to="191.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" strokecolor="#4472c4" strokeweight=".5pt">
                <v:stroke joinstyle="miter"/>
                <o:lock v:ext="edit" shapetype="f"/>
              </v:line>
            </w:pict>
          </mc:Fallback>
        </mc:AlternateContent>
      </w:r>
      <w:r w:rsidR="000A4BA6" w:rsidRPr="000A4BA6">
        <w:rPr>
          <w:rFonts w:ascii="Times New Roman" w:eastAsia="Calibri" w:hAnsi="Times New Roman" w:cs="Times New Roman"/>
          <w:sz w:val="24"/>
          <w:szCs w:val="24"/>
        </w:rPr>
        <w:tab/>
        <w:t xml:space="preserve">                                    </w:t>
      </w:r>
      <w:r w:rsidR="000A4BA6" w:rsidRPr="000A4BA6">
        <w:rPr>
          <w:rFonts w:ascii="Times New Roman" w:eastAsia="Calibri" w:hAnsi="Times New Roman" w:cs="Times New Roman"/>
          <w:color w:val="1F3864"/>
          <w:sz w:val="18"/>
          <w:szCs w:val="18"/>
        </w:rPr>
        <w:t>Yansıyan ışık</w:t>
      </w:r>
    </w:p>
    <w:p w14:paraId="6326FC6A" w14:textId="4B6C164C" w:rsidR="000A4BA6" w:rsidRPr="000A4BA6" w:rsidRDefault="006C1DE5" w:rsidP="000A4BA6">
      <w:pPr>
        <w:tabs>
          <w:tab w:val="left" w:pos="1556"/>
        </w:tabs>
        <w:rPr>
          <w:rFonts w:ascii="Times New Roman" w:eastAsia="Calibri" w:hAnsi="Times New Roman" w:cs="Times New Roman"/>
          <w:sz w:val="24"/>
          <w:szCs w:val="24"/>
        </w:rPr>
      </w:pPr>
      <w:r>
        <w:rPr>
          <w:noProof/>
        </w:rPr>
        <mc:AlternateContent>
          <mc:Choice Requires="wps">
            <w:drawing>
              <wp:anchor distT="4294967294" distB="4294967294" distL="114300" distR="114300" simplePos="0" relativeHeight="251662848" behindDoc="0" locked="0" layoutInCell="1" allowOverlap="1" wp14:anchorId="1C14A50E" wp14:editId="7E40EADD">
                <wp:simplePos x="0" y="0"/>
                <wp:positionH relativeFrom="column">
                  <wp:posOffset>1372870</wp:posOffset>
                </wp:positionH>
                <wp:positionV relativeFrom="paragraph">
                  <wp:posOffset>198120</wp:posOffset>
                </wp:positionV>
                <wp:extent cx="1055370" cy="0"/>
                <wp:effectExtent l="0" t="0" r="0" b="0"/>
                <wp:wrapNone/>
                <wp:docPr id="90" name="Düz Bağlayıcı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5370"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3325BF" id="Düz Bağlayıcı 90" o:spid="_x0000_s1026" style="position:absolute;z-index:2516628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08.1pt,15.6pt" to="191.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" strokecolor="#4472c4" strokeweight=".5pt">
                <v:stroke joinstyle="miter"/>
                <o:lock v:ext="edit" shapetype="f"/>
              </v:line>
            </w:pict>
          </mc:Fallback>
        </mc:AlternateContent>
      </w:r>
      <w:r w:rsidR="000A4BA6" w:rsidRPr="000A4BA6">
        <w:rPr>
          <w:rFonts w:ascii="Times New Roman" w:eastAsia="Calibri" w:hAnsi="Times New Roman" w:cs="Times New Roman"/>
          <w:sz w:val="24"/>
          <w:szCs w:val="24"/>
        </w:rPr>
        <w:tab/>
      </w:r>
    </w:p>
    <w:p w14:paraId="69AE55D5" w14:textId="6030CE6D" w:rsidR="000A4BA6" w:rsidRPr="000A4BA6" w:rsidRDefault="000A4BA6" w:rsidP="000A4BA6">
      <w:pPr>
        <w:rPr>
          <w:rFonts w:ascii="Times New Roman" w:eastAsia="Calibri" w:hAnsi="Times New Roman" w:cs="Times New Roman"/>
          <w:sz w:val="24"/>
          <w:szCs w:val="24"/>
        </w:rPr>
      </w:pPr>
    </w:p>
    <w:p w14:paraId="4CD08533" w14:textId="77777777" w:rsidR="006C1DE5" w:rsidRDefault="006C1DE5" w:rsidP="006C1DE5">
      <w:pPr>
        <w:suppressAutoHyphens/>
        <w:spacing w:after="0" w:line="360" w:lineRule="auto"/>
        <w:jc w:val="center"/>
        <w:rPr>
          <w:rFonts w:ascii="Times New Roman" w:eastAsia="Calibri" w:hAnsi="Times New Roman" w:cs="Times New Roman"/>
          <w:b/>
          <w:bCs/>
          <w:sz w:val="24"/>
          <w:szCs w:val="24"/>
        </w:rPr>
      </w:pPr>
    </w:p>
    <w:p w14:paraId="0021E97D" w14:textId="7436F59A" w:rsidR="0091271A" w:rsidRDefault="000A4BA6" w:rsidP="0091271A">
      <w:pPr>
        <w:suppressAutoHyphens/>
        <w:spacing w:after="0" w:line="360" w:lineRule="auto"/>
        <w:jc w:val="center"/>
        <w:rPr>
          <w:rFonts w:ascii="Times New Roman" w:eastAsia="Times New Roman" w:hAnsi="Times New Roman" w:cs="Times New Roman"/>
          <w:bCs/>
          <w:noProof/>
          <w:sz w:val="24"/>
          <w:szCs w:val="24"/>
          <w:lang w:eastAsia="tr-TR"/>
        </w:rPr>
      </w:pPr>
      <w:r w:rsidRPr="000A4BA6">
        <w:rPr>
          <w:rFonts w:ascii="Times New Roman" w:eastAsia="Times New Roman" w:hAnsi="Times New Roman" w:cs="Times New Roman"/>
          <w:bCs/>
          <w:noProof/>
          <w:sz w:val="24"/>
          <w:szCs w:val="24"/>
          <w:lang w:eastAsia="tr-TR"/>
        </w:rPr>
        <w:t>Şekil 3.</w:t>
      </w:r>
      <w:r w:rsidR="00D44F02">
        <w:rPr>
          <w:rFonts w:ascii="Times New Roman" w:eastAsia="Times New Roman" w:hAnsi="Times New Roman" w:cs="Times New Roman"/>
          <w:bCs/>
          <w:noProof/>
          <w:sz w:val="24"/>
          <w:szCs w:val="24"/>
          <w:lang w:eastAsia="tr-TR"/>
        </w:rPr>
        <w:t>8</w:t>
      </w:r>
      <w:r w:rsidR="00066745">
        <w:rPr>
          <w:rFonts w:ascii="Times New Roman" w:eastAsia="Times New Roman" w:hAnsi="Times New Roman" w:cs="Times New Roman"/>
          <w:bCs/>
          <w:noProof/>
          <w:sz w:val="24"/>
          <w:szCs w:val="24"/>
          <w:lang w:eastAsia="tr-TR"/>
        </w:rPr>
        <w:t xml:space="preserve"> </w:t>
      </w:r>
      <w:r w:rsidRPr="000A4BA6">
        <w:rPr>
          <w:rFonts w:ascii="Times New Roman" w:eastAsia="Times New Roman" w:hAnsi="Times New Roman" w:cs="Times New Roman"/>
          <w:bCs/>
          <w:noProof/>
          <w:sz w:val="24"/>
          <w:szCs w:val="24"/>
          <w:lang w:eastAsia="tr-TR"/>
        </w:rPr>
        <w:t>Kızılötesi Sensörün Çalışma Mant</w:t>
      </w:r>
      <w:r w:rsidR="0091271A">
        <w:rPr>
          <w:rFonts w:ascii="Times New Roman" w:eastAsia="Times New Roman" w:hAnsi="Times New Roman" w:cs="Times New Roman"/>
          <w:bCs/>
          <w:noProof/>
          <w:sz w:val="24"/>
          <w:szCs w:val="24"/>
          <w:lang w:eastAsia="tr-TR"/>
        </w:rPr>
        <w:t>ığı</w:t>
      </w:r>
    </w:p>
    <w:p w14:paraId="062AD6D2" w14:textId="77777777" w:rsidR="00D44F02" w:rsidRDefault="0091271A" w:rsidP="0091271A">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
    <w:p w14:paraId="7C275AE6" w14:textId="74D95FF2" w:rsidR="00D44F02" w:rsidRDefault="00D44F02" w:rsidP="0091271A">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
    <w:p w14:paraId="773230EA" w14:textId="77777777" w:rsidR="00252B04" w:rsidRDefault="00252B04" w:rsidP="00D44F02">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Robotik</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projelerde</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kızılötesi</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sensör</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olarak</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sıklıkla</w:t>
      </w:r>
      <w:proofErr w:type="spellEnd"/>
      <w:r>
        <w:rPr>
          <w:rFonts w:ascii="Times New Roman" w:eastAsia="Times New Roman" w:hAnsi="Times New Roman" w:cs="Times New Roman"/>
          <w:color w:val="000000"/>
          <w:sz w:val="24"/>
          <w:szCs w:val="24"/>
          <w:lang w:val="en-US" w:eastAsia="ar-SA"/>
        </w:rPr>
        <w:t xml:space="preserve"> Sharp </w:t>
      </w:r>
      <w:proofErr w:type="spellStart"/>
      <w:r>
        <w:rPr>
          <w:rFonts w:ascii="Times New Roman" w:eastAsia="Times New Roman" w:hAnsi="Times New Roman" w:cs="Times New Roman"/>
          <w:color w:val="000000"/>
          <w:sz w:val="24"/>
          <w:szCs w:val="24"/>
          <w:lang w:val="en-US" w:eastAsia="ar-SA"/>
        </w:rPr>
        <w:t>markasına</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ait</w:t>
      </w:r>
      <w:proofErr w:type="spellEnd"/>
      <w:r>
        <w:rPr>
          <w:rFonts w:ascii="Times New Roman" w:eastAsia="Times New Roman" w:hAnsi="Times New Roman" w:cs="Times New Roman"/>
          <w:color w:val="000000"/>
          <w:sz w:val="24"/>
          <w:szCs w:val="24"/>
          <w:lang w:val="en-US" w:eastAsia="ar-SA"/>
        </w:rPr>
        <w:t xml:space="preserve"> sensor </w:t>
      </w:r>
      <w:proofErr w:type="spellStart"/>
      <w:r>
        <w:rPr>
          <w:rFonts w:ascii="Times New Roman" w:eastAsia="Times New Roman" w:hAnsi="Times New Roman" w:cs="Times New Roman"/>
          <w:color w:val="000000"/>
          <w:sz w:val="24"/>
          <w:szCs w:val="24"/>
          <w:lang w:val="en-US" w:eastAsia="ar-SA"/>
        </w:rPr>
        <w:t>kullanılmaktadır</w:t>
      </w:r>
      <w:proofErr w:type="spellEnd"/>
      <w:r>
        <w:rPr>
          <w:rFonts w:ascii="Times New Roman" w:eastAsia="Times New Roman" w:hAnsi="Times New Roman" w:cs="Times New Roman"/>
          <w:color w:val="000000"/>
          <w:sz w:val="24"/>
          <w:szCs w:val="24"/>
          <w:lang w:val="en-US" w:eastAsia="ar-SA"/>
        </w:rPr>
        <w:t xml:space="preserve">. Bu sensor </w:t>
      </w:r>
      <w:proofErr w:type="spellStart"/>
      <w:r>
        <w:rPr>
          <w:rFonts w:ascii="Times New Roman" w:eastAsia="Times New Roman" w:hAnsi="Times New Roman" w:cs="Times New Roman"/>
          <w:color w:val="000000"/>
          <w:sz w:val="24"/>
          <w:szCs w:val="24"/>
          <w:lang w:val="en-US" w:eastAsia="ar-SA"/>
        </w:rPr>
        <w:t>uzun</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mesafelere</w:t>
      </w:r>
      <w:proofErr w:type="spellEnd"/>
      <w:r>
        <w:rPr>
          <w:rFonts w:ascii="Times New Roman" w:eastAsia="Times New Roman" w:hAnsi="Times New Roman" w:cs="Times New Roman"/>
          <w:color w:val="000000"/>
          <w:sz w:val="24"/>
          <w:szCs w:val="24"/>
          <w:lang w:val="en-US" w:eastAsia="ar-SA"/>
        </w:rPr>
        <w:t xml:space="preserve"> ragmen </w:t>
      </w:r>
      <w:proofErr w:type="spellStart"/>
      <w:r>
        <w:rPr>
          <w:rFonts w:ascii="Times New Roman" w:eastAsia="Times New Roman" w:hAnsi="Times New Roman" w:cs="Times New Roman"/>
          <w:color w:val="000000"/>
          <w:sz w:val="24"/>
          <w:szCs w:val="24"/>
          <w:lang w:val="en-US" w:eastAsia="ar-SA"/>
        </w:rPr>
        <w:t>iyi</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ölçüm</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yapmaktadır</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fakat</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maliyet</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açısından</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yüksek</w:t>
      </w:r>
      <w:proofErr w:type="spellEnd"/>
      <w:r>
        <w:rPr>
          <w:rFonts w:ascii="Times New Roman" w:eastAsia="Times New Roman" w:hAnsi="Times New Roman" w:cs="Times New Roman"/>
          <w:color w:val="000000"/>
          <w:sz w:val="24"/>
          <w:szCs w:val="24"/>
          <w:lang w:val="en-US" w:eastAsia="ar-SA"/>
        </w:rPr>
        <w:t xml:space="preserve"> </w:t>
      </w:r>
      <w:proofErr w:type="spellStart"/>
      <w:proofErr w:type="gramStart"/>
      <w:r>
        <w:rPr>
          <w:rFonts w:ascii="Times New Roman" w:eastAsia="Times New Roman" w:hAnsi="Times New Roman" w:cs="Times New Roman"/>
          <w:color w:val="000000"/>
          <w:sz w:val="24"/>
          <w:szCs w:val="24"/>
          <w:lang w:val="en-US" w:eastAsia="ar-SA"/>
        </w:rPr>
        <w:t>durumdadır.Bu</w:t>
      </w:r>
      <w:proofErr w:type="spellEnd"/>
      <w:proofErr w:type="gram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sebeple</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bu</w:t>
      </w:r>
      <w:proofErr w:type="spellEnd"/>
      <w:r>
        <w:rPr>
          <w:rFonts w:ascii="Times New Roman" w:eastAsia="Times New Roman" w:hAnsi="Times New Roman" w:cs="Times New Roman"/>
          <w:color w:val="000000"/>
          <w:sz w:val="24"/>
          <w:szCs w:val="24"/>
          <w:lang w:val="en-US" w:eastAsia="ar-SA"/>
        </w:rPr>
        <w:t xml:space="preserve"> sensor </w:t>
      </w:r>
      <w:proofErr w:type="spellStart"/>
      <w:r>
        <w:rPr>
          <w:rFonts w:ascii="Times New Roman" w:eastAsia="Times New Roman" w:hAnsi="Times New Roman" w:cs="Times New Roman"/>
          <w:color w:val="000000"/>
          <w:sz w:val="24"/>
          <w:szCs w:val="24"/>
          <w:lang w:val="en-US" w:eastAsia="ar-SA"/>
        </w:rPr>
        <w:t>yerine</w:t>
      </w:r>
      <w:proofErr w:type="spellEnd"/>
      <w:r>
        <w:rPr>
          <w:rFonts w:ascii="Times New Roman" w:eastAsia="Times New Roman" w:hAnsi="Times New Roman" w:cs="Times New Roman"/>
          <w:color w:val="000000"/>
          <w:sz w:val="24"/>
          <w:szCs w:val="24"/>
          <w:lang w:val="en-US" w:eastAsia="ar-SA"/>
        </w:rPr>
        <w:t xml:space="preserve"> TCRT5000 </w:t>
      </w:r>
      <w:proofErr w:type="spellStart"/>
      <w:r>
        <w:rPr>
          <w:rFonts w:ascii="Times New Roman" w:eastAsia="Times New Roman" w:hAnsi="Times New Roman" w:cs="Times New Roman"/>
          <w:color w:val="000000"/>
          <w:sz w:val="24"/>
          <w:szCs w:val="24"/>
          <w:lang w:val="en-US" w:eastAsia="ar-SA"/>
        </w:rPr>
        <w:t>kızılötesi</w:t>
      </w:r>
      <w:proofErr w:type="spellEnd"/>
      <w:r>
        <w:rPr>
          <w:rFonts w:ascii="Times New Roman" w:eastAsia="Times New Roman" w:hAnsi="Times New Roman" w:cs="Times New Roman"/>
          <w:color w:val="000000"/>
          <w:sz w:val="24"/>
          <w:szCs w:val="24"/>
          <w:lang w:val="en-US" w:eastAsia="ar-SA"/>
        </w:rPr>
        <w:t xml:space="preserve"> sensor </w:t>
      </w:r>
      <w:proofErr w:type="spellStart"/>
      <w:r>
        <w:rPr>
          <w:rFonts w:ascii="Times New Roman" w:eastAsia="Times New Roman" w:hAnsi="Times New Roman" w:cs="Times New Roman"/>
          <w:color w:val="000000"/>
          <w:sz w:val="24"/>
          <w:szCs w:val="24"/>
          <w:lang w:val="en-US" w:eastAsia="ar-SA"/>
        </w:rPr>
        <w:t>seçilerek</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istenilen</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mesafede</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ölçüm</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yapılabilmiştir.Böylelikle</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daha</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az</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maliyet</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ile</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kullanılmak</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istenilen</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amaca</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uygun</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bir</w:t>
      </w:r>
      <w:proofErr w:type="spellEnd"/>
      <w:r>
        <w:rPr>
          <w:rFonts w:ascii="Times New Roman" w:eastAsia="Times New Roman" w:hAnsi="Times New Roman" w:cs="Times New Roman"/>
          <w:color w:val="000000"/>
          <w:sz w:val="24"/>
          <w:szCs w:val="24"/>
          <w:lang w:val="en-US" w:eastAsia="ar-SA"/>
        </w:rPr>
        <w:t xml:space="preserve"> sensor </w:t>
      </w:r>
      <w:proofErr w:type="spellStart"/>
      <w:r>
        <w:rPr>
          <w:rFonts w:ascii="Times New Roman" w:eastAsia="Times New Roman" w:hAnsi="Times New Roman" w:cs="Times New Roman"/>
          <w:color w:val="000000"/>
          <w:sz w:val="24"/>
          <w:szCs w:val="24"/>
          <w:lang w:val="en-US" w:eastAsia="ar-SA"/>
        </w:rPr>
        <w:t>seçimi</w:t>
      </w:r>
      <w:proofErr w:type="spellEnd"/>
      <w:r>
        <w:rPr>
          <w:rFonts w:ascii="Times New Roman" w:eastAsia="Times New Roman" w:hAnsi="Times New Roman" w:cs="Times New Roman"/>
          <w:color w:val="000000"/>
          <w:sz w:val="24"/>
          <w:szCs w:val="24"/>
          <w:lang w:val="en-US" w:eastAsia="ar-SA"/>
        </w:rPr>
        <w:t xml:space="preserve"> </w:t>
      </w:r>
      <w:proofErr w:type="spellStart"/>
      <w:r>
        <w:rPr>
          <w:rFonts w:ascii="Times New Roman" w:eastAsia="Times New Roman" w:hAnsi="Times New Roman" w:cs="Times New Roman"/>
          <w:color w:val="000000"/>
          <w:sz w:val="24"/>
          <w:szCs w:val="24"/>
          <w:lang w:val="en-US" w:eastAsia="ar-SA"/>
        </w:rPr>
        <w:t>gerçekleştirilmiştir</w:t>
      </w:r>
      <w:proofErr w:type="spellEnd"/>
      <w:r>
        <w:rPr>
          <w:rFonts w:ascii="Times New Roman" w:eastAsia="Times New Roman" w:hAnsi="Times New Roman" w:cs="Times New Roman"/>
          <w:color w:val="000000"/>
          <w:sz w:val="24"/>
          <w:szCs w:val="24"/>
          <w:lang w:val="en-US" w:eastAsia="ar-SA"/>
        </w:rPr>
        <w:t>.</w:t>
      </w:r>
    </w:p>
    <w:p w14:paraId="13729493" w14:textId="77777777" w:rsidR="00252B04" w:rsidRDefault="00252B04" w:rsidP="00252B04">
      <w:pPr>
        <w:suppressAutoHyphens/>
        <w:spacing w:after="0" w:line="360" w:lineRule="auto"/>
        <w:jc w:val="both"/>
        <w:rPr>
          <w:rFonts w:ascii="Times New Roman" w:eastAsia="Times New Roman" w:hAnsi="Times New Roman" w:cs="Times New Roman"/>
          <w:color w:val="000000"/>
          <w:sz w:val="24"/>
          <w:szCs w:val="24"/>
          <w:lang w:val="en-US" w:eastAsia="ar-SA"/>
        </w:rPr>
      </w:pPr>
    </w:p>
    <w:p w14:paraId="00F3F003" w14:textId="0F5297B8" w:rsidR="000A4BA6" w:rsidRPr="00252B04" w:rsidRDefault="00252B04" w:rsidP="00252B04">
      <w:pPr>
        <w:suppressAutoHyphens/>
        <w:spacing w:after="0" w:line="360" w:lineRule="auto"/>
        <w:jc w:val="both"/>
        <w:rPr>
          <w:rFonts w:ascii="Times New Roman" w:eastAsia="Times New Roman" w:hAnsi="Times New Roman" w:cs="Times New Roman"/>
          <w:color w:val="000000"/>
          <w:sz w:val="24"/>
          <w:szCs w:val="24"/>
          <w:lang w:val="en-US" w:eastAsia="ar-SA"/>
        </w:rPr>
      </w:pPr>
      <w:r>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Tasarlanan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robotta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zemin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üzerindeki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engelleri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algılayabilmek</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774E89" w:rsidRPr="000A4BA6">
        <w:rPr>
          <w:rFonts w:ascii="Times New Roman" w:eastAsia="Times New Roman" w:hAnsi="Times New Roman" w:cs="Times New Roman"/>
          <w:color w:val="000000"/>
          <w:sz w:val="24"/>
          <w:szCs w:val="24"/>
          <w:lang w:val="en-US" w:eastAsia="ar-SA"/>
        </w:rPr>
        <w:t>için</w:t>
      </w:r>
      <w:proofErr w:type="spellEnd"/>
      <w:r w:rsidR="00774E89"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mesafe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sensörü</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kullanılmıştır</w:t>
      </w:r>
      <w:proofErr w:type="spellEnd"/>
      <w:r w:rsidR="000A4BA6" w:rsidRPr="000A4BA6">
        <w:rPr>
          <w:rFonts w:ascii="Times New Roman" w:eastAsia="Times New Roman" w:hAnsi="Times New Roman" w:cs="Times New Roman"/>
          <w:color w:val="000000"/>
          <w:sz w:val="24"/>
          <w:szCs w:val="24"/>
          <w:lang w:val="en-US" w:eastAsia="ar-SA"/>
        </w:rPr>
        <w:t>.</w:t>
      </w:r>
      <w:r w:rsidR="00774E89">
        <w:rPr>
          <w:rFonts w:ascii="Times New Roman" w:eastAsia="Times New Roman" w:hAnsi="Times New Roman" w:cs="Times New Roman"/>
          <w:color w:val="000000"/>
          <w:sz w:val="24"/>
          <w:szCs w:val="24"/>
          <w:lang w:val="en-US" w:eastAsia="ar-SA"/>
        </w:rPr>
        <w:t xml:space="preserve"> </w:t>
      </w:r>
      <w:r w:rsidR="000A4BA6" w:rsidRPr="000A4BA6">
        <w:rPr>
          <w:rFonts w:ascii="Times New Roman" w:eastAsia="Times New Roman" w:hAnsi="Times New Roman" w:cs="Times New Roman"/>
          <w:color w:val="000000"/>
          <w:sz w:val="24"/>
          <w:szCs w:val="24"/>
          <w:lang w:val="en-US" w:eastAsia="ar-SA"/>
        </w:rPr>
        <w:t xml:space="preserve">Bu </w:t>
      </w:r>
      <w:proofErr w:type="spellStart"/>
      <w:r w:rsidR="000A4BA6" w:rsidRPr="000A4BA6">
        <w:rPr>
          <w:rFonts w:ascii="Times New Roman" w:eastAsia="Times New Roman" w:hAnsi="Times New Roman" w:cs="Times New Roman"/>
          <w:color w:val="000000"/>
          <w:sz w:val="24"/>
          <w:szCs w:val="24"/>
          <w:lang w:val="en-US" w:eastAsia="ar-SA"/>
        </w:rPr>
        <w:t>sensör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sayesinde</w:t>
      </w:r>
      <w:proofErr w:type="spellEnd"/>
      <w:r w:rsidR="000A4BA6" w:rsidRPr="000A4BA6">
        <w:rPr>
          <w:rFonts w:ascii="Times New Roman" w:eastAsia="Times New Roman" w:hAnsi="Times New Roman" w:cs="Times New Roman"/>
          <w:color w:val="000000"/>
          <w:sz w:val="24"/>
          <w:szCs w:val="24"/>
          <w:lang w:val="en-US" w:eastAsia="ar-SA"/>
        </w:rPr>
        <w:t xml:space="preserve"> robot </w:t>
      </w:r>
      <w:proofErr w:type="spellStart"/>
      <w:r w:rsidR="000A4BA6" w:rsidRPr="000A4BA6">
        <w:rPr>
          <w:rFonts w:ascii="Times New Roman" w:eastAsia="Times New Roman" w:hAnsi="Times New Roman" w:cs="Times New Roman"/>
          <w:color w:val="000000"/>
          <w:sz w:val="24"/>
          <w:szCs w:val="24"/>
          <w:lang w:val="en-US" w:eastAsia="ar-SA"/>
        </w:rPr>
        <w:t>hareketinin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devamını</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sağlarken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zeminde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yer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alan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1B1B8B" w:rsidRPr="000A4BA6">
        <w:rPr>
          <w:rFonts w:ascii="Times New Roman" w:eastAsia="Times New Roman" w:hAnsi="Times New Roman" w:cs="Times New Roman"/>
          <w:color w:val="000000"/>
          <w:sz w:val="24"/>
          <w:szCs w:val="24"/>
          <w:lang w:val="en-US" w:eastAsia="ar-SA"/>
        </w:rPr>
        <w:t>boşluk</w:t>
      </w:r>
      <w:proofErr w:type="spellEnd"/>
      <w:r w:rsidR="001B1B8B">
        <w:rPr>
          <w:rFonts w:ascii="Times New Roman" w:eastAsia="Times New Roman" w:hAnsi="Times New Roman" w:cs="Times New Roman"/>
          <w:color w:val="000000"/>
          <w:sz w:val="24"/>
          <w:szCs w:val="24"/>
          <w:lang w:val="en-US" w:eastAsia="ar-SA"/>
        </w:rPr>
        <w:t xml:space="preserve">, </w:t>
      </w:r>
      <w:proofErr w:type="spellStart"/>
      <w:r w:rsidR="001B1B8B">
        <w:rPr>
          <w:rFonts w:ascii="Times New Roman" w:eastAsia="Times New Roman" w:hAnsi="Times New Roman" w:cs="Times New Roman"/>
          <w:color w:val="000000"/>
          <w:sz w:val="24"/>
          <w:szCs w:val="24"/>
          <w:lang w:val="en-US" w:eastAsia="ar-SA"/>
        </w:rPr>
        <w:t>merdiven</w:t>
      </w:r>
      <w:proofErr w:type="spellEnd"/>
      <w:r w:rsidR="000A4BA6" w:rsidRPr="000A4BA6">
        <w:rPr>
          <w:rFonts w:ascii="Times New Roman" w:eastAsia="Times New Roman" w:hAnsi="Times New Roman" w:cs="Times New Roman"/>
          <w:color w:val="000000"/>
          <w:sz w:val="24"/>
          <w:szCs w:val="24"/>
          <w:lang w:val="en-US" w:eastAsia="ar-SA"/>
        </w:rPr>
        <w:t>,</w:t>
      </w:r>
      <w:r w:rsidR="00774E89">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çukur</w:t>
      </w:r>
      <w:proofErr w:type="spellEnd"/>
      <w:r w:rsidR="000A4BA6" w:rsidRPr="000A4BA6">
        <w:rPr>
          <w:rFonts w:ascii="Times New Roman" w:eastAsia="Times New Roman" w:hAnsi="Times New Roman" w:cs="Times New Roman"/>
          <w:color w:val="000000"/>
          <w:sz w:val="24"/>
          <w:szCs w:val="24"/>
          <w:lang w:val="en-US" w:eastAsia="ar-SA"/>
        </w:rPr>
        <w:t xml:space="preserve"> vb. </w:t>
      </w:r>
      <w:proofErr w:type="spellStart"/>
      <w:r w:rsidR="000A4BA6" w:rsidRPr="000A4BA6">
        <w:rPr>
          <w:rFonts w:ascii="Times New Roman" w:eastAsia="Times New Roman" w:hAnsi="Times New Roman" w:cs="Times New Roman"/>
          <w:color w:val="000000"/>
          <w:sz w:val="24"/>
          <w:szCs w:val="24"/>
          <w:lang w:val="en-US" w:eastAsia="ar-SA"/>
        </w:rPr>
        <w:t>engelleri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tespit</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1B1B8B" w:rsidRPr="000A4BA6">
        <w:rPr>
          <w:rFonts w:ascii="Times New Roman" w:eastAsia="Times New Roman" w:hAnsi="Times New Roman" w:cs="Times New Roman"/>
          <w:color w:val="000000"/>
          <w:sz w:val="24"/>
          <w:szCs w:val="24"/>
          <w:lang w:val="en-US" w:eastAsia="ar-SA"/>
        </w:rPr>
        <w:t>edebilmektedir</w:t>
      </w:r>
      <w:proofErr w:type="spellEnd"/>
      <w:r w:rsidR="001B1B8B" w:rsidRPr="000A4BA6">
        <w:rPr>
          <w:rFonts w:ascii="Times New Roman" w:eastAsia="Times New Roman" w:hAnsi="Times New Roman" w:cs="Times New Roman"/>
          <w:color w:val="000000"/>
          <w:sz w:val="24"/>
          <w:szCs w:val="24"/>
          <w:lang w:val="en-US" w:eastAsia="ar-SA"/>
        </w:rPr>
        <w:t>. TCRT</w:t>
      </w:r>
      <w:r w:rsidR="000A4BA6" w:rsidRPr="000A4BA6">
        <w:rPr>
          <w:rFonts w:ascii="Times New Roman" w:eastAsia="Times New Roman" w:hAnsi="Times New Roman" w:cs="Times New Roman"/>
          <w:color w:val="000000"/>
          <w:sz w:val="24"/>
          <w:szCs w:val="24"/>
          <w:lang w:val="en-US" w:eastAsia="ar-SA"/>
        </w:rPr>
        <w:t xml:space="preserve">5000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sensörü</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üzerinde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alıcı</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ve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verici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bulunur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Vericinin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gönderdiği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kızılötesi</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ışık</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bir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yüzeyden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yansıdıktan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sonra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alıcıya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gelir</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Alıcı</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gelen</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ışık</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miktarına</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göre</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r w:rsidR="000A4BA6" w:rsidRPr="000A4BA6">
        <w:rPr>
          <w:rFonts w:ascii="Times New Roman" w:eastAsia="Times New Roman" w:hAnsi="Times New Roman" w:cs="Times New Roman"/>
          <w:color w:val="000000"/>
          <w:sz w:val="24"/>
          <w:szCs w:val="24"/>
          <w:lang w:val="en-US" w:eastAsia="ar-SA"/>
        </w:rPr>
        <w:t>çıkış</w:t>
      </w:r>
      <w:proofErr w:type="spellEnd"/>
      <w:r w:rsidR="000A4BA6" w:rsidRPr="000A4BA6">
        <w:rPr>
          <w:rFonts w:ascii="Times New Roman" w:eastAsia="Times New Roman" w:hAnsi="Times New Roman" w:cs="Times New Roman"/>
          <w:color w:val="000000"/>
          <w:sz w:val="24"/>
          <w:szCs w:val="24"/>
          <w:lang w:val="en-US" w:eastAsia="ar-SA"/>
        </w:rPr>
        <w:t xml:space="preserve"> </w:t>
      </w:r>
      <w:proofErr w:type="spellStart"/>
      <w:proofErr w:type="gramStart"/>
      <w:r w:rsidR="000A4BA6" w:rsidRPr="000A4BA6">
        <w:rPr>
          <w:rFonts w:ascii="Times New Roman" w:eastAsia="Times New Roman" w:hAnsi="Times New Roman" w:cs="Times New Roman"/>
          <w:color w:val="000000"/>
          <w:sz w:val="24"/>
          <w:szCs w:val="24"/>
          <w:lang w:val="en-US" w:eastAsia="ar-SA"/>
        </w:rPr>
        <w:t>verir.TCRT</w:t>
      </w:r>
      <w:proofErr w:type="spellEnd"/>
      <w:proofErr w:type="gramEnd"/>
      <w:r w:rsidR="000A4BA6" w:rsidRPr="000A4BA6">
        <w:rPr>
          <w:rFonts w:ascii="Times New Roman" w:eastAsia="Times New Roman" w:hAnsi="Times New Roman" w:cs="Times New Roman"/>
          <w:color w:val="000000"/>
          <w:sz w:val="24"/>
          <w:szCs w:val="24"/>
          <w:lang w:val="en-US" w:eastAsia="ar-SA"/>
        </w:rPr>
        <w:t xml:space="preserve"> </w:t>
      </w:r>
      <w:r w:rsidR="000A4BA6" w:rsidRPr="000A4BA6">
        <w:rPr>
          <w:rFonts w:ascii="Times New Roman" w:eastAsia="Times New Roman" w:hAnsi="Times New Roman" w:cs="Times New Roman"/>
          <w:color w:val="000000"/>
          <w:sz w:val="24"/>
          <w:szCs w:val="24"/>
          <w:shd w:val="clear" w:color="auto" w:fill="FDF8F8"/>
          <w:lang w:val="en-US" w:eastAsia="ar-SA"/>
        </w:rPr>
        <w:t xml:space="preserve">5000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modülünün</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çalışma</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prensibi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kızılötesi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bir</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sinyal</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yayınlanması</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ve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nesneden</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çarpıp</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geri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dönmesine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bağlı</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olarak</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sinyal</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üretme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üzerine</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çalışmaktadır.Bu</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kızılötesi</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DF8F8"/>
          <w:lang w:val="en-US" w:eastAsia="ar-SA"/>
        </w:rPr>
        <w:t>sensör</w:t>
      </w:r>
      <w:proofErr w:type="spellEnd"/>
      <w:r w:rsidR="000A4BA6" w:rsidRPr="000A4BA6">
        <w:rPr>
          <w:rFonts w:ascii="Times New Roman" w:eastAsia="Times New Roman" w:hAnsi="Times New Roman" w:cs="Times New Roman"/>
          <w:color w:val="000000"/>
          <w:sz w:val="24"/>
          <w:szCs w:val="24"/>
          <w:shd w:val="clear" w:color="auto" w:fill="FDF8F8"/>
          <w:lang w:val="en-US" w:eastAsia="ar-SA"/>
        </w:rPr>
        <w:t xml:space="preserve">, </w:t>
      </w:r>
      <w:r w:rsidR="000A4BA6" w:rsidRPr="000A4BA6">
        <w:rPr>
          <w:rFonts w:ascii="Times New Roman" w:eastAsia="Times New Roman" w:hAnsi="Times New Roman" w:cs="Times New Roman"/>
          <w:color w:val="000000"/>
          <w:sz w:val="24"/>
          <w:szCs w:val="24"/>
          <w:shd w:val="clear" w:color="auto" w:fill="FFFFFF"/>
          <w:lang w:val="en-US" w:eastAsia="ar-SA"/>
        </w:rPr>
        <w:t xml:space="preserve">2 mm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ile</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15 mm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arasında</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sağlıklı</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değerler</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verebilen</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kullanışlı</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bir</w:t>
      </w:r>
      <w:proofErr w:type="spellEnd"/>
      <w:r w:rsidR="000A4BA6" w:rsidRPr="000A4BA6">
        <w:rPr>
          <w:rFonts w:ascii="Times New Roman" w:eastAsia="Times New Roman" w:hAnsi="Times New Roman" w:cs="Times New Roman"/>
          <w:color w:val="000000"/>
          <w:sz w:val="24"/>
          <w:szCs w:val="24"/>
          <w:shd w:val="clear" w:color="auto" w:fill="FFFFFF"/>
          <w:lang w:val="en-US" w:eastAsia="ar-SA"/>
        </w:rPr>
        <w:t xml:space="preserve"> </w:t>
      </w:r>
      <w:proofErr w:type="spellStart"/>
      <w:r w:rsidR="000A4BA6" w:rsidRPr="000A4BA6">
        <w:rPr>
          <w:rFonts w:ascii="Times New Roman" w:eastAsia="Times New Roman" w:hAnsi="Times New Roman" w:cs="Times New Roman"/>
          <w:color w:val="000000"/>
          <w:sz w:val="24"/>
          <w:szCs w:val="24"/>
          <w:shd w:val="clear" w:color="auto" w:fill="FFFFFF"/>
          <w:lang w:val="en-US" w:eastAsia="ar-SA"/>
        </w:rPr>
        <w:t>sensördür.</w:t>
      </w:r>
      <w:r w:rsidR="000A4BA6" w:rsidRPr="000A4BA6">
        <w:rPr>
          <w:rFonts w:ascii="Times New Roman" w:eastAsia="Times New Roman" w:hAnsi="Times New Roman" w:cs="Times New Roman"/>
          <w:color w:val="000000"/>
          <w:sz w:val="24"/>
          <w:szCs w:val="24"/>
          <w:lang w:val="en-US" w:eastAsia="tr-TR"/>
        </w:rPr>
        <w:t>En</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iyi</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çalışma</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mesafesi</w:t>
      </w:r>
      <w:proofErr w:type="spellEnd"/>
      <w:r w:rsidR="000A4BA6" w:rsidRPr="000A4BA6">
        <w:rPr>
          <w:rFonts w:ascii="Times New Roman" w:eastAsia="Times New Roman" w:hAnsi="Times New Roman" w:cs="Times New Roman"/>
          <w:color w:val="000000"/>
          <w:sz w:val="24"/>
          <w:szCs w:val="24"/>
          <w:lang w:val="en-US" w:eastAsia="tr-TR"/>
        </w:rPr>
        <w:t xml:space="preserve"> 2.5 </w:t>
      </w:r>
      <w:proofErr w:type="spellStart"/>
      <w:r w:rsidR="000A4BA6" w:rsidRPr="000A4BA6">
        <w:rPr>
          <w:rFonts w:ascii="Times New Roman" w:eastAsia="Times New Roman" w:hAnsi="Times New Roman" w:cs="Times New Roman"/>
          <w:color w:val="000000"/>
          <w:sz w:val="24"/>
          <w:szCs w:val="24"/>
          <w:lang w:val="en-US" w:eastAsia="tr-TR"/>
        </w:rPr>
        <w:t>mm’dir</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ve</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ortalama</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akım</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tüketimi</w:t>
      </w:r>
      <w:proofErr w:type="spellEnd"/>
      <w:r w:rsidR="000A4BA6" w:rsidRPr="000A4BA6">
        <w:rPr>
          <w:rFonts w:ascii="Times New Roman" w:eastAsia="Times New Roman" w:hAnsi="Times New Roman" w:cs="Times New Roman"/>
          <w:color w:val="000000"/>
          <w:sz w:val="24"/>
          <w:szCs w:val="24"/>
          <w:lang w:val="en-US" w:eastAsia="tr-TR"/>
        </w:rPr>
        <w:t xml:space="preserve"> 1 </w:t>
      </w:r>
      <w:proofErr w:type="spellStart"/>
      <w:r w:rsidR="000A4BA6" w:rsidRPr="000A4BA6">
        <w:rPr>
          <w:rFonts w:ascii="Times New Roman" w:eastAsia="Times New Roman" w:hAnsi="Times New Roman" w:cs="Times New Roman"/>
          <w:color w:val="000000"/>
          <w:sz w:val="24"/>
          <w:szCs w:val="24"/>
          <w:lang w:val="en-US" w:eastAsia="tr-TR"/>
        </w:rPr>
        <w:t>mA’dir</w:t>
      </w:r>
      <w:proofErr w:type="spellEnd"/>
      <w:r w:rsidR="000A4BA6" w:rsidRPr="000A4BA6">
        <w:rPr>
          <w:rFonts w:ascii="Times New Roman" w:eastAsia="Times New Roman" w:hAnsi="Times New Roman" w:cs="Times New Roman"/>
          <w:color w:val="000000"/>
          <w:sz w:val="24"/>
          <w:szCs w:val="24"/>
          <w:lang w:val="en-US" w:eastAsia="tr-TR"/>
        </w:rPr>
        <w:t>.[</w:t>
      </w:r>
      <w:r w:rsidR="008047E9">
        <w:rPr>
          <w:rFonts w:ascii="Times New Roman" w:eastAsia="Times New Roman" w:hAnsi="Times New Roman" w:cs="Times New Roman"/>
          <w:color w:val="000000"/>
          <w:sz w:val="24"/>
          <w:szCs w:val="24"/>
          <w:lang w:val="en-US" w:eastAsia="tr-TR"/>
        </w:rPr>
        <w:t>9</w:t>
      </w:r>
      <w:r w:rsidR="000A4BA6" w:rsidRPr="000A4BA6">
        <w:rPr>
          <w:rFonts w:ascii="Times New Roman" w:eastAsia="Times New Roman" w:hAnsi="Times New Roman" w:cs="Times New Roman"/>
          <w:color w:val="000000"/>
          <w:sz w:val="24"/>
          <w:szCs w:val="24"/>
          <w:lang w:val="en-US" w:eastAsia="tr-TR"/>
        </w:rPr>
        <w:t xml:space="preserve">] TCRT5000 </w:t>
      </w:r>
      <w:proofErr w:type="spellStart"/>
      <w:r w:rsidR="000A4BA6" w:rsidRPr="000A4BA6">
        <w:rPr>
          <w:rFonts w:ascii="Times New Roman" w:eastAsia="Times New Roman" w:hAnsi="Times New Roman" w:cs="Times New Roman"/>
          <w:color w:val="000000"/>
          <w:sz w:val="24"/>
          <w:szCs w:val="24"/>
          <w:lang w:val="en-US" w:eastAsia="tr-TR"/>
        </w:rPr>
        <w:t>sensörüne</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ait</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teknik</w:t>
      </w:r>
      <w:proofErr w:type="spellEnd"/>
      <w:r w:rsidR="000A4BA6" w:rsidRPr="000A4BA6">
        <w:rPr>
          <w:rFonts w:ascii="Times New Roman" w:eastAsia="Times New Roman" w:hAnsi="Times New Roman" w:cs="Times New Roman"/>
          <w:color w:val="000000"/>
          <w:sz w:val="24"/>
          <w:szCs w:val="24"/>
          <w:lang w:val="en-US" w:eastAsia="tr-TR"/>
        </w:rPr>
        <w:t xml:space="preserve"> </w:t>
      </w:r>
      <w:proofErr w:type="spellStart"/>
      <w:r w:rsidR="000A4BA6" w:rsidRPr="000A4BA6">
        <w:rPr>
          <w:rFonts w:ascii="Times New Roman" w:eastAsia="Times New Roman" w:hAnsi="Times New Roman" w:cs="Times New Roman"/>
          <w:color w:val="000000"/>
          <w:sz w:val="24"/>
          <w:szCs w:val="24"/>
          <w:lang w:val="en-US" w:eastAsia="tr-TR"/>
        </w:rPr>
        <w:t>özellikler</w:t>
      </w:r>
      <w:proofErr w:type="spellEnd"/>
      <w:r w:rsidR="000A4BA6" w:rsidRPr="000A4BA6">
        <w:rPr>
          <w:rFonts w:ascii="Times New Roman" w:eastAsia="Times New Roman" w:hAnsi="Times New Roman" w:cs="Times New Roman"/>
          <w:color w:val="000000"/>
          <w:sz w:val="24"/>
          <w:szCs w:val="24"/>
          <w:lang w:val="en-US" w:eastAsia="tr-TR"/>
        </w:rPr>
        <w:t xml:space="preserve"> Tablo3.2’de </w:t>
      </w:r>
      <w:proofErr w:type="spellStart"/>
      <w:r w:rsidR="000A4BA6" w:rsidRPr="000A4BA6">
        <w:rPr>
          <w:rFonts w:ascii="Times New Roman" w:eastAsia="Times New Roman" w:hAnsi="Times New Roman" w:cs="Times New Roman"/>
          <w:color w:val="000000"/>
          <w:sz w:val="24"/>
          <w:szCs w:val="24"/>
          <w:lang w:val="en-US" w:eastAsia="tr-TR"/>
        </w:rPr>
        <w:t>verilmiştir</w:t>
      </w:r>
      <w:proofErr w:type="spellEnd"/>
      <w:r w:rsidR="000A4BA6" w:rsidRPr="000A4BA6">
        <w:rPr>
          <w:rFonts w:ascii="Times New Roman" w:eastAsia="Times New Roman" w:hAnsi="Times New Roman" w:cs="Times New Roman"/>
          <w:color w:val="000000"/>
          <w:sz w:val="24"/>
          <w:szCs w:val="24"/>
          <w:lang w:val="en-US" w:eastAsia="tr-TR"/>
        </w:rPr>
        <w:t>.</w:t>
      </w:r>
    </w:p>
    <w:p w14:paraId="288FC19A" w14:textId="77777777" w:rsidR="00094BCF" w:rsidRDefault="00094BCF" w:rsidP="00982E5B">
      <w:pPr>
        <w:suppressAutoHyphens/>
        <w:spacing w:after="0" w:line="360" w:lineRule="auto"/>
        <w:rPr>
          <w:rFonts w:ascii="Times New Roman" w:eastAsia="Times New Roman" w:hAnsi="Times New Roman" w:cs="Times New Roman"/>
          <w:color w:val="000000"/>
          <w:sz w:val="24"/>
          <w:szCs w:val="24"/>
          <w:lang w:val="en-US" w:eastAsia="tr-TR"/>
        </w:rPr>
      </w:pPr>
    </w:p>
    <w:p w14:paraId="7465ADFE" w14:textId="0D683EF9" w:rsidR="000A4BA6" w:rsidRPr="000A4BA6" w:rsidRDefault="00094BCF" w:rsidP="00982E5B">
      <w:pPr>
        <w:suppressAutoHyphens/>
        <w:spacing w:after="0" w:line="360" w:lineRule="auto"/>
        <w:rPr>
          <w:rFonts w:ascii="Times New Roman" w:eastAsia="Times New Roman" w:hAnsi="Times New Roman" w:cs="Times New Roman"/>
          <w:bCs/>
          <w:sz w:val="24"/>
          <w:szCs w:val="24"/>
          <w:lang w:val="en-US" w:eastAsia="ar-SA"/>
        </w:rPr>
      </w:pPr>
      <w:r>
        <w:rPr>
          <w:rFonts w:ascii="Times New Roman" w:eastAsia="Times New Roman" w:hAnsi="Times New Roman" w:cs="Times New Roman"/>
          <w:color w:val="000000"/>
          <w:sz w:val="24"/>
          <w:szCs w:val="24"/>
          <w:lang w:val="en-US" w:eastAsia="tr-TR"/>
        </w:rPr>
        <w:t xml:space="preserve">                                 </w:t>
      </w:r>
      <w:r w:rsidR="000A4BA6" w:rsidRPr="000A4BA6">
        <w:rPr>
          <w:rFonts w:ascii="Times New Roman" w:eastAsia="Times New Roman" w:hAnsi="Times New Roman" w:cs="Times New Roman"/>
          <w:bCs/>
          <w:sz w:val="24"/>
          <w:szCs w:val="24"/>
          <w:lang w:val="en-US" w:eastAsia="ar-SA"/>
        </w:rPr>
        <w:t>Tablo 3.2. T</w:t>
      </w:r>
      <w:r w:rsidR="00066745">
        <w:rPr>
          <w:rFonts w:ascii="Times New Roman" w:eastAsia="Times New Roman" w:hAnsi="Times New Roman" w:cs="Times New Roman"/>
          <w:bCs/>
          <w:sz w:val="24"/>
          <w:szCs w:val="24"/>
          <w:lang w:val="en-US" w:eastAsia="ar-SA"/>
        </w:rPr>
        <w:t>CR</w:t>
      </w:r>
      <w:r w:rsidR="000A4BA6" w:rsidRPr="000A4BA6">
        <w:rPr>
          <w:rFonts w:ascii="Times New Roman" w:eastAsia="Times New Roman" w:hAnsi="Times New Roman" w:cs="Times New Roman"/>
          <w:bCs/>
          <w:sz w:val="24"/>
          <w:szCs w:val="24"/>
          <w:lang w:val="en-US" w:eastAsia="ar-SA"/>
        </w:rPr>
        <w:t xml:space="preserve">T5000 </w:t>
      </w:r>
      <w:proofErr w:type="spellStart"/>
      <w:r w:rsidR="000A4BA6" w:rsidRPr="000A4BA6">
        <w:rPr>
          <w:rFonts w:ascii="Times New Roman" w:eastAsia="Times New Roman" w:hAnsi="Times New Roman" w:cs="Times New Roman"/>
          <w:bCs/>
          <w:sz w:val="24"/>
          <w:szCs w:val="24"/>
          <w:lang w:val="en-US" w:eastAsia="ar-SA"/>
        </w:rPr>
        <w:t>Kızılötesi</w:t>
      </w:r>
      <w:proofErr w:type="spellEnd"/>
      <w:r w:rsidR="000A4BA6" w:rsidRPr="000A4BA6">
        <w:rPr>
          <w:rFonts w:ascii="Times New Roman" w:eastAsia="Times New Roman" w:hAnsi="Times New Roman" w:cs="Times New Roman"/>
          <w:bCs/>
          <w:sz w:val="24"/>
          <w:szCs w:val="24"/>
          <w:lang w:val="en-US" w:eastAsia="ar-SA"/>
        </w:rPr>
        <w:t xml:space="preserve"> </w:t>
      </w:r>
      <w:proofErr w:type="spellStart"/>
      <w:r w:rsidR="000A4BA6" w:rsidRPr="000A4BA6">
        <w:rPr>
          <w:rFonts w:ascii="Times New Roman" w:eastAsia="Times New Roman" w:hAnsi="Times New Roman" w:cs="Times New Roman"/>
          <w:bCs/>
          <w:sz w:val="24"/>
          <w:szCs w:val="24"/>
          <w:lang w:val="en-US" w:eastAsia="ar-SA"/>
        </w:rPr>
        <w:t>Sensör</w:t>
      </w:r>
      <w:proofErr w:type="spellEnd"/>
      <w:r w:rsidR="000A4BA6" w:rsidRPr="000A4BA6">
        <w:rPr>
          <w:rFonts w:ascii="Times New Roman" w:eastAsia="Times New Roman" w:hAnsi="Times New Roman" w:cs="Times New Roman"/>
          <w:bCs/>
          <w:sz w:val="24"/>
          <w:szCs w:val="24"/>
          <w:lang w:val="en-US" w:eastAsia="ar-SA"/>
        </w:rPr>
        <w:t xml:space="preserve"> Teknik </w:t>
      </w:r>
      <w:proofErr w:type="spellStart"/>
      <w:r w:rsidR="000A4BA6" w:rsidRPr="000A4BA6">
        <w:rPr>
          <w:rFonts w:ascii="Times New Roman" w:eastAsia="Times New Roman" w:hAnsi="Times New Roman" w:cs="Times New Roman"/>
          <w:bCs/>
          <w:sz w:val="24"/>
          <w:szCs w:val="24"/>
          <w:lang w:val="en-US" w:eastAsia="ar-SA"/>
        </w:rPr>
        <w:t>Özellikleri</w:t>
      </w:r>
      <w:proofErr w:type="spellEnd"/>
    </w:p>
    <w:p w14:paraId="7BD0E188" w14:textId="77777777" w:rsidR="000A4BA6" w:rsidRPr="000A4BA6" w:rsidRDefault="000A4BA6" w:rsidP="000A4BA6">
      <w:pPr>
        <w:suppressAutoHyphens/>
        <w:spacing w:after="0" w:line="360" w:lineRule="auto"/>
        <w:jc w:val="both"/>
        <w:rPr>
          <w:rFonts w:ascii="Times New Roman" w:eastAsia="Times New Roman" w:hAnsi="Times New Roman" w:cs="Times New Roman"/>
          <w:bCs/>
          <w:sz w:val="24"/>
          <w:szCs w:val="24"/>
          <w:lang w:val="en-US" w:eastAsia="ar-SA"/>
        </w:rPr>
      </w:pPr>
    </w:p>
    <w:tbl>
      <w:tblPr>
        <w:tblStyle w:val="TabloKlavuzu"/>
        <w:tblpPr w:leftFromText="141" w:rightFromText="141" w:vertAnchor="text" w:horzAnchor="margin" w:tblpXSpec="center" w:tblpY="-72"/>
        <w:tblW w:w="0" w:type="auto"/>
        <w:tblLook w:val="04A0" w:firstRow="1" w:lastRow="0" w:firstColumn="1" w:lastColumn="0" w:noHBand="0" w:noVBand="1"/>
      </w:tblPr>
      <w:tblGrid>
        <w:gridCol w:w="2612"/>
        <w:gridCol w:w="3202"/>
      </w:tblGrid>
      <w:tr w:rsidR="000A4BA6" w:rsidRPr="000A4BA6" w14:paraId="2FE72F41" w14:textId="77777777" w:rsidTr="00D44F02">
        <w:trPr>
          <w:trHeight w:val="571"/>
        </w:trPr>
        <w:tc>
          <w:tcPr>
            <w:tcW w:w="2612" w:type="dxa"/>
            <w:tcBorders>
              <w:top w:val="single" w:sz="4" w:space="0" w:color="auto"/>
              <w:left w:val="single" w:sz="4" w:space="0" w:color="auto"/>
              <w:bottom w:val="single" w:sz="4" w:space="0" w:color="auto"/>
              <w:right w:val="single" w:sz="4" w:space="0" w:color="auto"/>
            </w:tcBorders>
            <w:hideMark/>
          </w:tcPr>
          <w:p w14:paraId="17690CC7" w14:textId="77777777" w:rsidR="000A4BA6" w:rsidRPr="000A4BA6" w:rsidRDefault="000A4BA6" w:rsidP="000A4BA6">
            <w:pPr>
              <w:suppressAutoHyphens/>
              <w:jc w:val="center"/>
              <w:rPr>
                <w:rFonts w:ascii="Times New Roman" w:eastAsia="Times New Roman" w:hAnsi="Times New Roman" w:cs="Times New Roman"/>
                <w:b/>
                <w:bCs/>
              </w:rPr>
            </w:pPr>
            <w:bookmarkStart w:id="31" w:name="_Hlk78228312"/>
            <w:r w:rsidRPr="000A4BA6">
              <w:rPr>
                <w:rFonts w:ascii="Times New Roman" w:eastAsia="Times New Roman" w:hAnsi="Times New Roman" w:cs="Times New Roman"/>
                <w:b/>
                <w:bCs/>
                <w:sz w:val="24"/>
                <w:szCs w:val="24"/>
                <w:lang w:eastAsia="ar-SA"/>
              </w:rPr>
              <w:lastRenderedPageBreak/>
              <w:t>Ambalaj</w:t>
            </w:r>
          </w:p>
        </w:tc>
        <w:tc>
          <w:tcPr>
            <w:tcW w:w="3202" w:type="dxa"/>
            <w:tcBorders>
              <w:top w:val="single" w:sz="4" w:space="0" w:color="auto"/>
              <w:left w:val="single" w:sz="4" w:space="0" w:color="auto"/>
              <w:bottom w:val="single" w:sz="4" w:space="0" w:color="auto"/>
              <w:right w:val="single" w:sz="4" w:space="0" w:color="auto"/>
            </w:tcBorders>
            <w:hideMark/>
          </w:tcPr>
          <w:p w14:paraId="341BF733" w14:textId="77777777" w:rsidR="000A4BA6" w:rsidRPr="000A4BA6" w:rsidRDefault="000A4BA6" w:rsidP="000A4BA6">
            <w:pPr>
              <w:tabs>
                <w:tab w:val="left" w:pos="1680"/>
              </w:tabs>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Kurşunlu</w:t>
            </w:r>
          </w:p>
        </w:tc>
      </w:tr>
      <w:tr w:rsidR="000A4BA6" w:rsidRPr="000A4BA6" w14:paraId="5DBE7F10" w14:textId="77777777" w:rsidTr="00D44F02">
        <w:trPr>
          <w:trHeight w:val="510"/>
        </w:trPr>
        <w:tc>
          <w:tcPr>
            <w:tcW w:w="2612" w:type="dxa"/>
            <w:tcBorders>
              <w:top w:val="single" w:sz="4" w:space="0" w:color="auto"/>
              <w:left w:val="single" w:sz="4" w:space="0" w:color="auto"/>
              <w:bottom w:val="single" w:sz="4" w:space="0" w:color="auto"/>
              <w:right w:val="single" w:sz="4" w:space="0" w:color="auto"/>
            </w:tcBorders>
            <w:hideMark/>
          </w:tcPr>
          <w:p w14:paraId="530C8E47" w14:textId="77777777" w:rsidR="000A4BA6" w:rsidRPr="000A4BA6" w:rsidRDefault="000A4BA6" w:rsidP="000A4BA6">
            <w:pPr>
              <w:tabs>
                <w:tab w:val="left" w:pos="1215"/>
              </w:tabs>
              <w:suppressAutoHyphens/>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Dedektör</w:t>
            </w:r>
            <w:proofErr w:type="spellEnd"/>
            <w:r w:rsidRPr="000A4BA6">
              <w:rPr>
                <w:rFonts w:ascii="Times New Roman" w:eastAsia="Times New Roman" w:hAnsi="Times New Roman" w:cs="Times New Roman"/>
                <w:b/>
                <w:bCs/>
                <w:sz w:val="24"/>
                <w:szCs w:val="24"/>
                <w:lang w:eastAsia="ar-SA"/>
              </w:rPr>
              <w:t xml:space="preserve"> Tipi</w:t>
            </w:r>
          </w:p>
        </w:tc>
        <w:tc>
          <w:tcPr>
            <w:tcW w:w="3202" w:type="dxa"/>
            <w:tcBorders>
              <w:top w:val="single" w:sz="4" w:space="0" w:color="auto"/>
              <w:left w:val="single" w:sz="4" w:space="0" w:color="auto"/>
              <w:bottom w:val="single" w:sz="4" w:space="0" w:color="auto"/>
              <w:right w:val="single" w:sz="4" w:space="0" w:color="auto"/>
            </w:tcBorders>
            <w:hideMark/>
          </w:tcPr>
          <w:p w14:paraId="23BB2671" w14:textId="77777777" w:rsidR="000A4BA6" w:rsidRPr="000A4BA6" w:rsidRDefault="000A4BA6" w:rsidP="000A4BA6">
            <w:pPr>
              <w:suppressAutoHyphens/>
              <w:ind w:firstLine="708"/>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Fototransistör</w:t>
            </w:r>
            <w:proofErr w:type="spellEnd"/>
          </w:p>
        </w:tc>
      </w:tr>
      <w:tr w:rsidR="000A4BA6" w:rsidRPr="000A4BA6" w14:paraId="05E8ADA7" w14:textId="77777777" w:rsidTr="00D44F02">
        <w:trPr>
          <w:trHeight w:val="518"/>
        </w:trPr>
        <w:tc>
          <w:tcPr>
            <w:tcW w:w="2612" w:type="dxa"/>
            <w:tcBorders>
              <w:top w:val="single" w:sz="4" w:space="0" w:color="auto"/>
              <w:left w:val="single" w:sz="4" w:space="0" w:color="auto"/>
              <w:bottom w:val="single" w:sz="4" w:space="0" w:color="auto"/>
              <w:right w:val="single" w:sz="4" w:space="0" w:color="auto"/>
            </w:tcBorders>
            <w:hideMark/>
          </w:tcPr>
          <w:p w14:paraId="701D639F"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Boyutlar</w:t>
            </w:r>
          </w:p>
        </w:tc>
        <w:tc>
          <w:tcPr>
            <w:tcW w:w="3202" w:type="dxa"/>
            <w:tcBorders>
              <w:top w:val="single" w:sz="4" w:space="0" w:color="auto"/>
              <w:left w:val="single" w:sz="4" w:space="0" w:color="auto"/>
              <w:bottom w:val="single" w:sz="4" w:space="0" w:color="auto"/>
              <w:right w:val="single" w:sz="4" w:space="0" w:color="auto"/>
            </w:tcBorders>
            <w:hideMark/>
          </w:tcPr>
          <w:p w14:paraId="3283D0A9" w14:textId="77777777" w:rsidR="000A4BA6" w:rsidRPr="000A4BA6" w:rsidRDefault="000A4BA6" w:rsidP="000A4BA6">
            <w:pPr>
              <w:tabs>
                <w:tab w:val="left" w:pos="1020"/>
              </w:tabs>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10.2*5.8*7mm</w:t>
            </w:r>
          </w:p>
        </w:tc>
      </w:tr>
      <w:tr w:rsidR="000A4BA6" w:rsidRPr="000A4BA6" w14:paraId="6202A398" w14:textId="77777777" w:rsidTr="00D44F02">
        <w:trPr>
          <w:trHeight w:val="523"/>
        </w:trPr>
        <w:tc>
          <w:tcPr>
            <w:tcW w:w="2612" w:type="dxa"/>
            <w:tcBorders>
              <w:top w:val="single" w:sz="4" w:space="0" w:color="auto"/>
              <w:left w:val="single" w:sz="4" w:space="0" w:color="auto"/>
              <w:bottom w:val="single" w:sz="4" w:space="0" w:color="auto"/>
              <w:right w:val="single" w:sz="4" w:space="0" w:color="auto"/>
            </w:tcBorders>
            <w:hideMark/>
          </w:tcPr>
          <w:p w14:paraId="4A5A935E"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Aralık</w:t>
            </w:r>
          </w:p>
        </w:tc>
        <w:tc>
          <w:tcPr>
            <w:tcW w:w="3202" w:type="dxa"/>
            <w:tcBorders>
              <w:top w:val="single" w:sz="4" w:space="0" w:color="auto"/>
              <w:left w:val="single" w:sz="4" w:space="0" w:color="auto"/>
              <w:bottom w:val="single" w:sz="4" w:space="0" w:color="auto"/>
              <w:right w:val="single" w:sz="4" w:space="0" w:color="auto"/>
            </w:tcBorders>
            <w:hideMark/>
          </w:tcPr>
          <w:p w14:paraId="0FD463BB"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0.2 mm-15 mm</w:t>
            </w:r>
          </w:p>
        </w:tc>
      </w:tr>
      <w:tr w:rsidR="000A4BA6" w:rsidRPr="000A4BA6" w14:paraId="789E22FA" w14:textId="77777777" w:rsidTr="00D44F02">
        <w:trPr>
          <w:trHeight w:val="512"/>
        </w:trPr>
        <w:tc>
          <w:tcPr>
            <w:tcW w:w="2612" w:type="dxa"/>
            <w:tcBorders>
              <w:top w:val="single" w:sz="4" w:space="0" w:color="auto"/>
              <w:left w:val="single" w:sz="4" w:space="0" w:color="auto"/>
              <w:bottom w:val="single" w:sz="4" w:space="0" w:color="auto"/>
              <w:right w:val="single" w:sz="4" w:space="0" w:color="auto"/>
            </w:tcBorders>
            <w:hideMark/>
          </w:tcPr>
          <w:p w14:paraId="1A4AF3EF"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Çalışma Voltajı</w:t>
            </w:r>
          </w:p>
        </w:tc>
        <w:tc>
          <w:tcPr>
            <w:tcW w:w="3202" w:type="dxa"/>
            <w:tcBorders>
              <w:top w:val="single" w:sz="4" w:space="0" w:color="auto"/>
              <w:left w:val="single" w:sz="4" w:space="0" w:color="auto"/>
              <w:bottom w:val="single" w:sz="4" w:space="0" w:color="auto"/>
              <w:right w:val="single" w:sz="4" w:space="0" w:color="auto"/>
            </w:tcBorders>
            <w:hideMark/>
          </w:tcPr>
          <w:p w14:paraId="487CD903" w14:textId="77777777" w:rsidR="000A4BA6" w:rsidRPr="000A4BA6" w:rsidRDefault="000A4BA6" w:rsidP="000A4BA6">
            <w:pPr>
              <w:tabs>
                <w:tab w:val="left" w:pos="915"/>
              </w:tabs>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5V</w:t>
            </w:r>
          </w:p>
        </w:tc>
      </w:tr>
      <w:tr w:rsidR="000A4BA6" w:rsidRPr="000A4BA6" w14:paraId="091C3817" w14:textId="77777777" w:rsidTr="00D44F02">
        <w:trPr>
          <w:trHeight w:val="503"/>
        </w:trPr>
        <w:tc>
          <w:tcPr>
            <w:tcW w:w="2612" w:type="dxa"/>
            <w:tcBorders>
              <w:top w:val="single" w:sz="4" w:space="0" w:color="auto"/>
              <w:left w:val="single" w:sz="4" w:space="0" w:color="auto"/>
              <w:bottom w:val="single" w:sz="4" w:space="0" w:color="auto"/>
              <w:right w:val="single" w:sz="4" w:space="0" w:color="auto"/>
            </w:tcBorders>
            <w:hideMark/>
          </w:tcPr>
          <w:p w14:paraId="65B0B752"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Akım</w:t>
            </w:r>
          </w:p>
        </w:tc>
        <w:tc>
          <w:tcPr>
            <w:tcW w:w="3202" w:type="dxa"/>
            <w:tcBorders>
              <w:top w:val="single" w:sz="4" w:space="0" w:color="auto"/>
              <w:left w:val="single" w:sz="4" w:space="0" w:color="auto"/>
              <w:bottom w:val="single" w:sz="4" w:space="0" w:color="auto"/>
              <w:right w:val="single" w:sz="4" w:space="0" w:color="auto"/>
            </w:tcBorders>
            <w:hideMark/>
          </w:tcPr>
          <w:p w14:paraId="4775B136" w14:textId="77777777" w:rsidR="000A4BA6" w:rsidRPr="000A4BA6" w:rsidRDefault="000A4BA6" w:rsidP="000A4BA6">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1mA</w:t>
            </w:r>
          </w:p>
        </w:tc>
        <w:bookmarkEnd w:id="31"/>
      </w:tr>
    </w:tbl>
    <w:p w14:paraId="1AA08B2C" w14:textId="77777777" w:rsidR="000A4BA6" w:rsidRPr="000A4BA6" w:rsidRDefault="000A4BA6" w:rsidP="000A4BA6">
      <w:pPr>
        <w:suppressAutoHyphens/>
        <w:spacing w:after="0" w:line="360" w:lineRule="auto"/>
        <w:jc w:val="both"/>
        <w:rPr>
          <w:rFonts w:ascii="Times New Roman" w:eastAsia="Times New Roman" w:hAnsi="Times New Roman" w:cs="Times New Roman"/>
          <w:bCs/>
          <w:sz w:val="24"/>
          <w:szCs w:val="24"/>
          <w:lang w:val="en-US" w:eastAsia="ar-SA"/>
        </w:rPr>
      </w:pPr>
    </w:p>
    <w:p w14:paraId="06FB4589" w14:textId="77777777" w:rsidR="00982E5B" w:rsidRDefault="00982E5B" w:rsidP="00982E5B">
      <w:pPr>
        <w:suppressAutoHyphens/>
        <w:spacing w:after="0" w:line="360" w:lineRule="auto"/>
        <w:jc w:val="right"/>
        <w:rPr>
          <w:rFonts w:ascii="Arial" w:eastAsia="Times New Roman" w:hAnsi="Arial" w:cs="Times New Roman"/>
          <w:noProof/>
          <w:sz w:val="24"/>
          <w:szCs w:val="20"/>
          <w:lang w:val="en-US" w:eastAsia="ar-SA"/>
        </w:rPr>
      </w:pP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r>
        <w:rPr>
          <w:rFonts w:ascii="Arial" w:eastAsia="Times New Roman" w:hAnsi="Arial" w:cs="Times New Roman"/>
          <w:noProof/>
          <w:sz w:val="24"/>
          <w:szCs w:val="20"/>
          <w:lang w:val="en-US" w:eastAsia="ar-SA"/>
        </w:rPr>
        <w:br/>
      </w:r>
    </w:p>
    <w:p w14:paraId="5BE2ED0B" w14:textId="77777777" w:rsidR="00982E5B" w:rsidRDefault="00982E5B" w:rsidP="00982E5B">
      <w:pPr>
        <w:suppressAutoHyphens/>
        <w:spacing w:after="0" w:line="360" w:lineRule="auto"/>
        <w:jc w:val="right"/>
        <w:rPr>
          <w:rFonts w:ascii="Arial" w:eastAsia="Times New Roman" w:hAnsi="Arial" w:cs="Times New Roman"/>
          <w:noProof/>
          <w:sz w:val="24"/>
          <w:szCs w:val="20"/>
          <w:lang w:val="en-US" w:eastAsia="ar-SA"/>
        </w:rPr>
      </w:pPr>
    </w:p>
    <w:p w14:paraId="0612D1F8" w14:textId="77777777" w:rsidR="00094BCF" w:rsidRDefault="00982E5B" w:rsidP="00982E5B">
      <w:pPr>
        <w:suppressAutoHyphens/>
        <w:spacing w:after="0" w:line="360" w:lineRule="auto"/>
        <w:jc w:val="center"/>
        <w:rPr>
          <w:rFonts w:ascii="Times New Roman" w:eastAsia="Times New Roman" w:hAnsi="Times New Roman" w:cs="Times New Roman"/>
          <w:b/>
          <w:bCs/>
          <w:sz w:val="28"/>
          <w:szCs w:val="28"/>
          <w:lang w:val="en-US" w:eastAsia="ar-SA"/>
        </w:rPr>
      </w:pPr>
      <w:r>
        <w:rPr>
          <w:rFonts w:ascii="Arial" w:eastAsia="Times New Roman" w:hAnsi="Arial" w:cs="Times New Roman"/>
          <w:noProof/>
          <w:sz w:val="24"/>
          <w:szCs w:val="20"/>
          <w:lang w:val="en-US" w:eastAsia="ar-SA"/>
        </w:rPr>
        <w:br/>
      </w:r>
    </w:p>
    <w:p w14:paraId="78A0118C" w14:textId="77777777" w:rsidR="00094BCF" w:rsidRDefault="00094BCF" w:rsidP="00982E5B">
      <w:pPr>
        <w:suppressAutoHyphens/>
        <w:spacing w:after="0" w:line="360" w:lineRule="auto"/>
        <w:jc w:val="center"/>
        <w:rPr>
          <w:rFonts w:ascii="Times New Roman" w:eastAsia="Times New Roman" w:hAnsi="Times New Roman" w:cs="Times New Roman"/>
          <w:b/>
          <w:bCs/>
          <w:sz w:val="28"/>
          <w:szCs w:val="28"/>
          <w:lang w:val="en-US" w:eastAsia="ar-SA"/>
        </w:rPr>
      </w:pPr>
    </w:p>
    <w:p w14:paraId="1C07CF09" w14:textId="1B0DB9DD" w:rsidR="000A4BA6" w:rsidRPr="000A4BA6" w:rsidRDefault="00F26BCE" w:rsidP="00982E5B">
      <w:pPr>
        <w:suppressAutoHyphens/>
        <w:spacing w:after="0" w:line="360" w:lineRule="auto"/>
        <w:jc w:val="center"/>
        <w:rPr>
          <w:rFonts w:ascii="Times New Roman" w:eastAsia="Times New Roman" w:hAnsi="Times New Roman" w:cs="Times New Roman"/>
          <w:b/>
          <w:bCs/>
          <w:sz w:val="28"/>
          <w:szCs w:val="28"/>
          <w:lang w:val="en-US" w:eastAsia="ar-SA"/>
        </w:rPr>
      </w:pPr>
      <w:r w:rsidRPr="000A4BA6">
        <w:rPr>
          <w:rFonts w:ascii="Arial" w:eastAsia="Times New Roman" w:hAnsi="Arial" w:cs="Times New Roman"/>
          <w:noProof/>
          <w:sz w:val="24"/>
          <w:szCs w:val="20"/>
          <w:lang w:val="en-US" w:eastAsia="ar-SA"/>
        </w:rPr>
        <w:drawing>
          <wp:inline distT="0" distB="0" distL="0" distR="0" wp14:anchorId="2E64EEFF" wp14:editId="5A760E34">
            <wp:extent cx="3104941" cy="2351314"/>
            <wp:effectExtent l="0" t="0" r="635"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9066" cy="2354438"/>
                    </a:xfrm>
                    <a:prstGeom prst="rect">
                      <a:avLst/>
                    </a:prstGeom>
                  </pic:spPr>
                </pic:pic>
              </a:graphicData>
            </a:graphic>
          </wp:inline>
        </w:drawing>
      </w:r>
      <w:r w:rsidR="00982E5B">
        <w:rPr>
          <w:rFonts w:ascii="Arial" w:eastAsia="Times New Roman" w:hAnsi="Arial" w:cs="Times New Roman"/>
          <w:noProof/>
          <w:sz w:val="24"/>
          <w:szCs w:val="20"/>
          <w:lang w:val="en-US" w:eastAsia="ar-SA"/>
        </w:rPr>
        <w:br/>
      </w:r>
    </w:p>
    <w:p w14:paraId="729E3AA6" w14:textId="7B2F307D" w:rsidR="000A4BA6" w:rsidRPr="000A4BA6" w:rsidRDefault="00392A7A" w:rsidP="00392A7A">
      <w:pPr>
        <w:suppressAutoHyphens/>
        <w:spacing w:after="0" w:line="360" w:lineRule="auto"/>
        <w:rPr>
          <w:rFonts w:ascii="Times New Roman" w:eastAsia="Times New Roman" w:hAnsi="Times New Roman" w:cs="Times New Roman"/>
          <w:sz w:val="24"/>
          <w:szCs w:val="24"/>
          <w:lang w:val="en-US" w:eastAsia="ar-SA"/>
        </w:rPr>
      </w:pPr>
      <w:r>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Şekil</w:t>
      </w:r>
      <w:proofErr w:type="spellEnd"/>
      <w:r w:rsidR="000A4BA6" w:rsidRPr="000A4BA6">
        <w:rPr>
          <w:rFonts w:ascii="Times New Roman" w:eastAsia="Times New Roman" w:hAnsi="Times New Roman" w:cs="Times New Roman"/>
          <w:sz w:val="24"/>
          <w:szCs w:val="24"/>
          <w:lang w:val="en-US" w:eastAsia="ar-SA"/>
        </w:rPr>
        <w:t xml:space="preserve"> 3.</w:t>
      </w:r>
      <w:r w:rsidR="008047E9">
        <w:rPr>
          <w:rFonts w:ascii="Times New Roman" w:eastAsia="Times New Roman" w:hAnsi="Times New Roman" w:cs="Times New Roman"/>
          <w:sz w:val="24"/>
          <w:szCs w:val="24"/>
          <w:lang w:val="en-US" w:eastAsia="ar-SA"/>
        </w:rPr>
        <w:t>9</w:t>
      </w:r>
      <w:r w:rsidR="000A4BA6" w:rsidRPr="000A4BA6">
        <w:rPr>
          <w:rFonts w:ascii="Times New Roman" w:eastAsia="Times New Roman" w:hAnsi="Times New Roman" w:cs="Times New Roman"/>
          <w:sz w:val="24"/>
          <w:szCs w:val="24"/>
          <w:lang w:val="en-US" w:eastAsia="ar-SA"/>
        </w:rPr>
        <w:t xml:space="preserve"> TCRT5000 </w:t>
      </w:r>
      <w:proofErr w:type="spellStart"/>
      <w:r w:rsidR="000A4BA6" w:rsidRPr="000A4BA6">
        <w:rPr>
          <w:rFonts w:ascii="Times New Roman" w:eastAsia="Times New Roman" w:hAnsi="Times New Roman" w:cs="Times New Roman"/>
          <w:sz w:val="24"/>
          <w:szCs w:val="24"/>
          <w:lang w:val="en-US" w:eastAsia="ar-SA"/>
        </w:rPr>
        <w:t>Kızılötesi</w:t>
      </w:r>
      <w:proofErr w:type="spellEnd"/>
      <w:r w:rsidR="000A4BA6" w:rsidRPr="000A4BA6">
        <w:rPr>
          <w:rFonts w:ascii="Times New Roman" w:eastAsia="Times New Roman" w:hAnsi="Times New Roman" w:cs="Times New Roman"/>
          <w:sz w:val="24"/>
          <w:szCs w:val="24"/>
          <w:lang w:val="en-US" w:eastAsia="ar-SA"/>
        </w:rPr>
        <w:t xml:space="preserve"> </w:t>
      </w:r>
      <w:proofErr w:type="spellStart"/>
      <w:r w:rsidR="000A4BA6" w:rsidRPr="000A4BA6">
        <w:rPr>
          <w:rFonts w:ascii="Times New Roman" w:eastAsia="Times New Roman" w:hAnsi="Times New Roman" w:cs="Times New Roman"/>
          <w:sz w:val="24"/>
          <w:szCs w:val="24"/>
          <w:lang w:val="en-US" w:eastAsia="ar-SA"/>
        </w:rPr>
        <w:t>Sensör</w:t>
      </w:r>
      <w:proofErr w:type="spellEnd"/>
    </w:p>
    <w:p w14:paraId="06D2F1DA" w14:textId="77777777" w:rsidR="005466E2" w:rsidRDefault="00392A7A" w:rsidP="000A4BA6">
      <w:pPr>
        <w:suppressAutoHyphens/>
        <w:spacing w:after="0" w:line="360" w:lineRule="auto"/>
        <w:rPr>
          <w:rFonts w:ascii="Times New Roman" w:eastAsia="Times New Roman" w:hAnsi="Times New Roman" w:cs="Times New Roman"/>
          <w:b/>
          <w:bCs/>
          <w:sz w:val="28"/>
          <w:szCs w:val="28"/>
          <w:lang w:val="en-US" w:eastAsia="ar-SA"/>
        </w:rPr>
      </w:pPr>
      <w:r>
        <w:rPr>
          <w:rFonts w:ascii="Times New Roman" w:eastAsia="Times New Roman" w:hAnsi="Times New Roman" w:cs="Times New Roman"/>
          <w:b/>
          <w:bCs/>
          <w:sz w:val="28"/>
          <w:szCs w:val="28"/>
          <w:lang w:val="en-US" w:eastAsia="ar-SA"/>
        </w:rPr>
        <w:t xml:space="preserve">      </w:t>
      </w:r>
    </w:p>
    <w:p w14:paraId="533F2448" w14:textId="7B604A6C" w:rsidR="000A4BA6" w:rsidRPr="000A4BA6" w:rsidRDefault="005466E2" w:rsidP="00ED6E50">
      <w:pPr>
        <w:suppressAutoHyphens/>
        <w:spacing w:after="0" w:line="360" w:lineRule="auto"/>
        <w:rPr>
          <w:rFonts w:ascii="Times New Roman" w:eastAsia="Times New Roman" w:hAnsi="Times New Roman" w:cs="Times New Roman"/>
          <w:b/>
          <w:bCs/>
          <w:sz w:val="28"/>
          <w:szCs w:val="28"/>
          <w:lang w:val="en-US" w:eastAsia="ar-SA"/>
        </w:rPr>
      </w:pPr>
      <w:r>
        <w:rPr>
          <w:rFonts w:ascii="Times New Roman" w:eastAsia="Times New Roman" w:hAnsi="Times New Roman" w:cs="Times New Roman"/>
          <w:b/>
          <w:bCs/>
          <w:sz w:val="28"/>
          <w:szCs w:val="28"/>
          <w:lang w:val="en-US" w:eastAsia="ar-SA"/>
        </w:rPr>
        <w:t xml:space="preserve">     </w:t>
      </w:r>
      <w:r w:rsidR="00392A7A">
        <w:rPr>
          <w:rFonts w:ascii="Times New Roman" w:eastAsia="Times New Roman" w:hAnsi="Times New Roman" w:cs="Times New Roman"/>
          <w:b/>
          <w:bCs/>
          <w:sz w:val="28"/>
          <w:szCs w:val="28"/>
          <w:lang w:val="en-US" w:eastAsia="ar-SA"/>
        </w:rPr>
        <w:t xml:space="preserve"> </w:t>
      </w:r>
      <w:r w:rsidR="000A4BA6" w:rsidRPr="000A4BA6">
        <w:rPr>
          <w:rFonts w:ascii="Times New Roman" w:eastAsia="Times New Roman" w:hAnsi="Times New Roman" w:cs="Times New Roman"/>
          <w:b/>
          <w:bCs/>
          <w:sz w:val="28"/>
          <w:szCs w:val="28"/>
          <w:lang w:val="en-US" w:eastAsia="ar-SA"/>
        </w:rPr>
        <w:t xml:space="preserve">3.2.3 Bluetooth </w:t>
      </w:r>
      <w:proofErr w:type="spellStart"/>
      <w:r w:rsidR="000A4BA6" w:rsidRPr="000A4BA6">
        <w:rPr>
          <w:rFonts w:ascii="Times New Roman" w:eastAsia="Times New Roman" w:hAnsi="Times New Roman" w:cs="Times New Roman"/>
          <w:b/>
          <w:bCs/>
          <w:sz w:val="28"/>
          <w:szCs w:val="28"/>
          <w:lang w:val="en-US" w:eastAsia="ar-SA"/>
        </w:rPr>
        <w:t>Modül</w:t>
      </w:r>
      <w:proofErr w:type="spellEnd"/>
    </w:p>
    <w:p w14:paraId="4EEE1799" w14:textId="4240442D" w:rsidR="000A4BA6" w:rsidRPr="000A4BA6" w:rsidRDefault="000A4BA6" w:rsidP="00392A7A">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Bluetooth, 1994 yılında Ericsson firması tarafından geliştirilen kısa mesafeli radyo frekan</w:t>
      </w:r>
      <w:r w:rsidR="00392A7A">
        <w:rPr>
          <w:rFonts w:ascii="Times New Roman" w:eastAsia="Times New Roman" w:hAnsi="Times New Roman" w:cs="Times New Roman"/>
          <w:sz w:val="24"/>
          <w:szCs w:val="24"/>
          <w:lang w:eastAsia="ar-SA"/>
        </w:rPr>
        <w:t xml:space="preserve">s </w:t>
      </w:r>
      <w:r w:rsidRPr="000A4BA6">
        <w:rPr>
          <w:rFonts w:ascii="Times New Roman" w:eastAsia="Times New Roman" w:hAnsi="Times New Roman" w:cs="Times New Roman"/>
          <w:sz w:val="24"/>
          <w:szCs w:val="24"/>
          <w:lang w:eastAsia="ar-SA"/>
        </w:rPr>
        <w:t xml:space="preserve">sinyallerini kullanan kablosuz haberleşme </w:t>
      </w:r>
      <w:proofErr w:type="spellStart"/>
      <w:proofErr w:type="gramStart"/>
      <w:r w:rsidRPr="000A4BA6">
        <w:rPr>
          <w:rFonts w:ascii="Times New Roman" w:eastAsia="Times New Roman" w:hAnsi="Times New Roman" w:cs="Times New Roman"/>
          <w:sz w:val="24"/>
          <w:szCs w:val="24"/>
          <w:lang w:eastAsia="ar-SA"/>
        </w:rPr>
        <w:t>protokolüdür.Farklı</w:t>
      </w:r>
      <w:proofErr w:type="spellEnd"/>
      <w:proofErr w:type="gramEnd"/>
      <w:r w:rsidRPr="000A4BA6">
        <w:rPr>
          <w:rFonts w:ascii="Times New Roman" w:eastAsia="Times New Roman" w:hAnsi="Times New Roman" w:cs="Times New Roman"/>
          <w:sz w:val="24"/>
          <w:szCs w:val="24"/>
          <w:lang w:eastAsia="ar-SA"/>
        </w:rPr>
        <w:t xml:space="preserve"> cihazlar arasındaki  veri alışverişini kablosuz bir yöntem ile </w:t>
      </w:r>
      <w:proofErr w:type="spellStart"/>
      <w:r w:rsidRPr="000A4BA6">
        <w:rPr>
          <w:rFonts w:ascii="Times New Roman" w:eastAsia="Times New Roman" w:hAnsi="Times New Roman" w:cs="Times New Roman"/>
          <w:sz w:val="24"/>
          <w:szCs w:val="24"/>
          <w:lang w:eastAsia="ar-SA"/>
        </w:rPr>
        <w:t>sağlamaktadır.Bluetooth</w:t>
      </w:r>
      <w:proofErr w:type="spellEnd"/>
      <w:r w:rsidRPr="000A4BA6">
        <w:rPr>
          <w:rFonts w:ascii="Times New Roman" w:eastAsia="Times New Roman" w:hAnsi="Times New Roman" w:cs="Times New Roman"/>
          <w:sz w:val="24"/>
          <w:szCs w:val="24"/>
          <w:lang w:eastAsia="ar-SA"/>
        </w:rPr>
        <w:t xml:space="preserve">, bilgi iletmek için </w:t>
      </w:r>
      <w:proofErr w:type="spellStart"/>
      <w:r w:rsidRPr="000A4BA6">
        <w:rPr>
          <w:rFonts w:ascii="Times New Roman" w:eastAsia="Times New Roman" w:hAnsi="Times New Roman" w:cs="Times New Roman"/>
          <w:sz w:val="24"/>
          <w:szCs w:val="24"/>
          <w:lang w:eastAsia="ar-SA"/>
        </w:rPr>
        <w:t>dalgaboyunu</w:t>
      </w:r>
      <w:proofErr w:type="spellEnd"/>
      <w:r w:rsidRPr="000A4BA6">
        <w:rPr>
          <w:rFonts w:ascii="Times New Roman" w:eastAsia="Times New Roman" w:hAnsi="Times New Roman" w:cs="Times New Roman"/>
          <w:sz w:val="24"/>
          <w:szCs w:val="24"/>
          <w:lang w:eastAsia="ar-SA"/>
        </w:rPr>
        <w:t xml:space="preserve"> kullanırken cihazların birbirine bağlı kalması için yalnızca kısa bir mesafede çalışır.[1</w:t>
      </w:r>
      <w:r w:rsidR="008047E9">
        <w:rPr>
          <w:rFonts w:ascii="Times New Roman" w:eastAsia="Times New Roman" w:hAnsi="Times New Roman" w:cs="Times New Roman"/>
          <w:sz w:val="24"/>
          <w:szCs w:val="24"/>
          <w:lang w:eastAsia="ar-SA"/>
        </w:rPr>
        <w:t>0</w:t>
      </w:r>
      <w:r w:rsidRPr="000A4BA6">
        <w:rPr>
          <w:rFonts w:ascii="Times New Roman" w:eastAsia="Times New Roman" w:hAnsi="Times New Roman" w:cs="Times New Roman"/>
          <w:sz w:val="24"/>
          <w:szCs w:val="24"/>
          <w:lang w:eastAsia="ar-SA"/>
        </w:rPr>
        <w:t>]</w:t>
      </w:r>
      <w:r w:rsidR="000F5981">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Dosya </w:t>
      </w:r>
      <w:proofErr w:type="spellStart"/>
      <w:r w:rsidRPr="000A4BA6">
        <w:rPr>
          <w:rFonts w:ascii="Times New Roman" w:eastAsia="Times New Roman" w:hAnsi="Times New Roman" w:cs="Times New Roman"/>
          <w:sz w:val="24"/>
          <w:szCs w:val="24"/>
          <w:lang w:eastAsia="ar-SA"/>
        </w:rPr>
        <w:t>transferi,ses</w:t>
      </w:r>
      <w:proofErr w:type="spellEnd"/>
      <w:r w:rsidRPr="000A4BA6">
        <w:rPr>
          <w:rFonts w:ascii="Times New Roman" w:eastAsia="Times New Roman" w:hAnsi="Times New Roman" w:cs="Times New Roman"/>
          <w:sz w:val="24"/>
          <w:szCs w:val="24"/>
          <w:lang w:eastAsia="ar-SA"/>
        </w:rPr>
        <w:t xml:space="preserve"> aktarımı ve sanal COM portu gibi uygulamalarda kullanılabilmektedir.</w:t>
      </w:r>
      <w:r w:rsidR="000F5981">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Bu iletişim protokolü sürekli gelişmekte ve güncellenmektedir.</w:t>
      </w:r>
    </w:p>
    <w:p w14:paraId="7DC44001" w14:textId="77777777" w:rsidR="0088637B"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
    <w:p w14:paraId="2DB9F01E" w14:textId="286A6E5F" w:rsidR="000A4BA6" w:rsidRPr="00F26BCE" w:rsidRDefault="0088637B" w:rsidP="0088637B">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Güncel </w:t>
      </w:r>
      <w:r w:rsidR="003740EB" w:rsidRPr="000A4BA6">
        <w:rPr>
          <w:rFonts w:ascii="Times New Roman" w:eastAsia="Times New Roman" w:hAnsi="Times New Roman" w:cs="Times New Roman"/>
          <w:sz w:val="24"/>
          <w:szCs w:val="24"/>
          <w:lang w:eastAsia="ar-SA"/>
        </w:rPr>
        <w:t>cihazlar yeni</w:t>
      </w:r>
      <w:r w:rsidR="000A4BA6" w:rsidRPr="000A4BA6">
        <w:rPr>
          <w:rFonts w:ascii="Times New Roman" w:eastAsia="Times New Roman" w:hAnsi="Times New Roman" w:cs="Times New Roman"/>
          <w:sz w:val="24"/>
          <w:szCs w:val="24"/>
          <w:lang w:eastAsia="ar-SA"/>
        </w:rPr>
        <w:t xml:space="preserve"> protokolleri destekleyebildiği gibi eskide yer alan protokollere de uyum sağlamaya devam etmektedir.</w:t>
      </w:r>
      <w:r w:rsidR="000A4BA6" w:rsidRPr="000A4BA6">
        <w:rPr>
          <w:rFonts w:ascii="Times New Roman" w:eastAsia="Times New Roman" w:hAnsi="Times New Roman" w:cs="Times New Roman"/>
          <w:color w:val="0D0D0D"/>
          <w:sz w:val="24"/>
          <w:szCs w:val="24"/>
          <w:shd w:val="clear" w:color="auto" w:fill="FFFFFF"/>
          <w:lang w:eastAsia="ar-SA"/>
        </w:rPr>
        <w:t xml:space="preserve"> Bluetooth, kısa menzilli iletişim için en yaygın kullanılan protokollerden biridir. Kablosuz veri iletimi için standart bir </w:t>
      </w:r>
      <w:proofErr w:type="spellStart"/>
      <w:r w:rsidR="000A4BA6" w:rsidRPr="000A4BA6">
        <w:rPr>
          <w:rFonts w:ascii="Times New Roman" w:eastAsia="Times New Roman" w:hAnsi="Times New Roman" w:cs="Times New Roman"/>
          <w:color w:val="0D0D0D"/>
          <w:sz w:val="24"/>
          <w:szCs w:val="24"/>
          <w:shd w:val="clear" w:color="auto" w:fill="FFFFFF"/>
          <w:lang w:eastAsia="ar-SA"/>
        </w:rPr>
        <w:t>IoT</w:t>
      </w:r>
      <w:proofErr w:type="spellEnd"/>
      <w:r w:rsidR="000A4BA6" w:rsidRPr="000A4BA6">
        <w:rPr>
          <w:rFonts w:ascii="Times New Roman" w:eastAsia="Times New Roman" w:hAnsi="Times New Roman" w:cs="Times New Roman"/>
          <w:color w:val="0D0D0D"/>
          <w:sz w:val="24"/>
          <w:szCs w:val="24"/>
          <w:shd w:val="clear" w:color="auto" w:fill="FFFFFF"/>
          <w:lang w:eastAsia="ar-SA"/>
        </w:rPr>
        <w:t xml:space="preserve"> (Internet of </w:t>
      </w:r>
      <w:proofErr w:type="spellStart"/>
      <w:r w:rsidR="000A4BA6" w:rsidRPr="000A4BA6">
        <w:rPr>
          <w:rFonts w:ascii="Times New Roman" w:eastAsia="Times New Roman" w:hAnsi="Times New Roman" w:cs="Times New Roman"/>
          <w:color w:val="0D0D0D"/>
          <w:sz w:val="24"/>
          <w:szCs w:val="24"/>
          <w:shd w:val="clear" w:color="auto" w:fill="FFFFFF"/>
          <w:lang w:eastAsia="ar-SA"/>
        </w:rPr>
        <w:t>Things</w:t>
      </w:r>
      <w:proofErr w:type="spellEnd"/>
      <w:r w:rsidR="000A4BA6" w:rsidRPr="000A4BA6">
        <w:rPr>
          <w:rFonts w:ascii="Times New Roman" w:eastAsia="Times New Roman" w:hAnsi="Times New Roman" w:cs="Times New Roman"/>
          <w:color w:val="0D0D0D"/>
          <w:sz w:val="24"/>
          <w:szCs w:val="24"/>
          <w:shd w:val="clear" w:color="auto" w:fill="FFFFFF"/>
          <w:lang w:eastAsia="ar-SA"/>
        </w:rPr>
        <w:t>) protokolüdür. Bu iletişim protokolü, elektronik cihazlar arasında kısa menzilli, düşük güçlü, düşük maliyetli ve kablosuz iletim için güvenli ve uygundur.</w:t>
      </w:r>
      <w:r w:rsidR="000F5981">
        <w:rPr>
          <w:rFonts w:ascii="Times New Roman" w:eastAsia="Times New Roman" w:hAnsi="Times New Roman" w:cs="Times New Roman"/>
          <w:color w:val="0D0D0D"/>
          <w:sz w:val="24"/>
          <w:szCs w:val="24"/>
          <w:shd w:val="clear" w:color="auto" w:fill="FFFFFF"/>
          <w:lang w:eastAsia="ar-SA"/>
        </w:rPr>
        <w:t xml:space="preserve"> </w:t>
      </w:r>
      <w:r w:rsidR="000A4BA6" w:rsidRPr="000A4BA6">
        <w:rPr>
          <w:rFonts w:ascii="Times New Roman" w:eastAsia="Times New Roman" w:hAnsi="Times New Roman" w:cs="Times New Roman"/>
          <w:color w:val="0D0D0D"/>
          <w:sz w:val="24"/>
          <w:szCs w:val="24"/>
          <w:shd w:val="clear" w:color="auto" w:fill="FFFFFF"/>
          <w:lang w:eastAsia="ar-SA"/>
        </w:rPr>
        <w:t xml:space="preserve">BLE (Bluetooth </w:t>
      </w:r>
      <w:proofErr w:type="spellStart"/>
      <w:r w:rsidR="000A4BA6" w:rsidRPr="000A4BA6">
        <w:rPr>
          <w:rFonts w:ascii="Times New Roman" w:eastAsia="Times New Roman" w:hAnsi="Times New Roman" w:cs="Times New Roman"/>
          <w:color w:val="0D0D0D"/>
          <w:sz w:val="24"/>
          <w:szCs w:val="24"/>
          <w:shd w:val="clear" w:color="auto" w:fill="FFFFFF"/>
          <w:lang w:eastAsia="ar-SA"/>
        </w:rPr>
        <w:t>Low</w:t>
      </w:r>
      <w:proofErr w:type="spellEnd"/>
      <w:r w:rsidR="000A4BA6" w:rsidRPr="000A4BA6">
        <w:rPr>
          <w:rFonts w:ascii="Times New Roman" w:eastAsia="Times New Roman" w:hAnsi="Times New Roman" w:cs="Times New Roman"/>
          <w:color w:val="0D0D0D"/>
          <w:sz w:val="24"/>
          <w:szCs w:val="24"/>
          <w:shd w:val="clear" w:color="auto" w:fill="FFFFFF"/>
          <w:lang w:eastAsia="ar-SA"/>
        </w:rPr>
        <w:t xml:space="preserve"> </w:t>
      </w:r>
      <w:proofErr w:type="spellStart"/>
      <w:r w:rsidR="000A4BA6" w:rsidRPr="000A4BA6">
        <w:rPr>
          <w:rFonts w:ascii="Times New Roman" w:eastAsia="Times New Roman" w:hAnsi="Times New Roman" w:cs="Times New Roman"/>
          <w:color w:val="0D0D0D"/>
          <w:sz w:val="24"/>
          <w:szCs w:val="24"/>
          <w:shd w:val="clear" w:color="auto" w:fill="FFFFFF"/>
          <w:lang w:eastAsia="ar-SA"/>
        </w:rPr>
        <w:t>Energy</w:t>
      </w:r>
      <w:proofErr w:type="spellEnd"/>
      <w:r w:rsidR="000A4BA6" w:rsidRPr="000A4BA6">
        <w:rPr>
          <w:rFonts w:ascii="Times New Roman" w:eastAsia="Times New Roman" w:hAnsi="Times New Roman" w:cs="Times New Roman"/>
          <w:color w:val="0D0D0D"/>
          <w:sz w:val="24"/>
          <w:szCs w:val="24"/>
          <w:shd w:val="clear" w:color="auto" w:fill="FFFFFF"/>
          <w:lang w:eastAsia="ar-SA"/>
        </w:rPr>
        <w:t xml:space="preserve">), </w:t>
      </w:r>
      <w:r w:rsidR="000A4BA6" w:rsidRPr="000A4BA6">
        <w:rPr>
          <w:rFonts w:ascii="Times New Roman" w:eastAsia="Times New Roman" w:hAnsi="Times New Roman" w:cs="Times New Roman"/>
          <w:color w:val="0D0D0D"/>
          <w:sz w:val="24"/>
          <w:szCs w:val="24"/>
          <w:shd w:val="clear" w:color="auto" w:fill="FFFFFF"/>
          <w:lang w:eastAsia="ar-SA"/>
        </w:rPr>
        <w:lastRenderedPageBreak/>
        <w:t xml:space="preserve">güç tüketimini azaltan ve </w:t>
      </w:r>
      <w:proofErr w:type="spellStart"/>
      <w:r w:rsidR="000A4BA6" w:rsidRPr="000A4BA6">
        <w:rPr>
          <w:rFonts w:ascii="Times New Roman" w:eastAsia="Times New Roman" w:hAnsi="Times New Roman" w:cs="Times New Roman"/>
          <w:color w:val="0D0D0D"/>
          <w:sz w:val="24"/>
          <w:szCs w:val="24"/>
          <w:shd w:val="clear" w:color="auto" w:fill="FFFFFF"/>
          <w:lang w:eastAsia="ar-SA"/>
        </w:rPr>
        <w:t>IoT</w:t>
      </w:r>
      <w:proofErr w:type="spellEnd"/>
      <w:r w:rsidR="000A4BA6" w:rsidRPr="000A4BA6">
        <w:rPr>
          <w:rFonts w:ascii="Times New Roman" w:eastAsia="Times New Roman" w:hAnsi="Times New Roman" w:cs="Times New Roman"/>
          <w:color w:val="0D0D0D"/>
          <w:sz w:val="24"/>
          <w:szCs w:val="24"/>
          <w:shd w:val="clear" w:color="auto" w:fill="FFFFFF"/>
          <w:lang w:eastAsia="ar-SA"/>
        </w:rPr>
        <w:t xml:space="preserve"> cihazlarının bağlanmasında önemli bir rol oynayan Bluetooth protokolünün düşük enerjili bir versiyonudur.</w:t>
      </w:r>
      <w:r w:rsidR="00F26BCE">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color w:val="0D0D0D"/>
          <w:sz w:val="24"/>
          <w:szCs w:val="24"/>
          <w:shd w:val="clear" w:color="auto" w:fill="FFFFFF"/>
          <w:lang w:eastAsia="ar-SA"/>
        </w:rPr>
        <w:t xml:space="preserve">Günümüzde </w:t>
      </w:r>
      <w:proofErr w:type="spellStart"/>
      <w:r w:rsidR="000A4BA6" w:rsidRPr="000A4BA6">
        <w:rPr>
          <w:rFonts w:ascii="Times New Roman" w:eastAsia="Times New Roman" w:hAnsi="Times New Roman" w:cs="Times New Roman"/>
          <w:color w:val="0D0D0D"/>
          <w:sz w:val="24"/>
          <w:szCs w:val="24"/>
          <w:shd w:val="clear" w:color="auto" w:fill="FFFFFF"/>
          <w:lang w:eastAsia="ar-SA"/>
        </w:rPr>
        <w:t>bluetooth</w:t>
      </w:r>
      <w:proofErr w:type="spellEnd"/>
      <w:r w:rsidR="000A4BA6" w:rsidRPr="000A4BA6">
        <w:rPr>
          <w:rFonts w:ascii="Times New Roman" w:eastAsia="Times New Roman" w:hAnsi="Times New Roman" w:cs="Times New Roman"/>
          <w:color w:val="0D0D0D"/>
          <w:sz w:val="24"/>
          <w:szCs w:val="24"/>
          <w:shd w:val="clear" w:color="auto" w:fill="FFFFFF"/>
          <w:lang w:eastAsia="ar-SA"/>
        </w:rPr>
        <w:t xml:space="preserve"> haberleşme protokolü çoğunlukla akıllı giyilebilir cihazlarda, akıllı telefonlarda ve küçük veri parçalarının büyük bellek ve yüksek güce sahip olmadan değiştirilebileceği diğer mobil cihazlarda kullanılmaktadır. Büyük bir kullanım rahatlığı sağlayan Bluetooth, </w:t>
      </w:r>
      <w:proofErr w:type="spellStart"/>
      <w:r w:rsidR="000A4BA6" w:rsidRPr="000A4BA6">
        <w:rPr>
          <w:rFonts w:ascii="Times New Roman" w:eastAsia="Times New Roman" w:hAnsi="Times New Roman" w:cs="Times New Roman"/>
          <w:color w:val="0D0D0D"/>
          <w:sz w:val="24"/>
          <w:szCs w:val="24"/>
          <w:shd w:val="clear" w:color="auto" w:fill="FFFFFF"/>
          <w:lang w:eastAsia="ar-SA"/>
        </w:rPr>
        <w:t>IoT</w:t>
      </w:r>
      <w:proofErr w:type="spellEnd"/>
      <w:r w:rsidR="000A4BA6" w:rsidRPr="000A4BA6">
        <w:rPr>
          <w:rFonts w:ascii="Times New Roman" w:eastAsia="Times New Roman" w:hAnsi="Times New Roman" w:cs="Times New Roman"/>
          <w:color w:val="0D0D0D"/>
          <w:sz w:val="24"/>
          <w:szCs w:val="24"/>
          <w:shd w:val="clear" w:color="auto" w:fill="FFFFFF"/>
          <w:lang w:eastAsia="ar-SA"/>
        </w:rPr>
        <w:t xml:space="preserve"> cihaz bağlantı protokollerinin listesine sahiptir.</w:t>
      </w:r>
    </w:p>
    <w:p w14:paraId="5D92BABE" w14:textId="77777777" w:rsidR="00B33780" w:rsidRPr="000A4BA6" w:rsidRDefault="00B33780" w:rsidP="000A4BA6">
      <w:pPr>
        <w:suppressAutoHyphens/>
        <w:spacing w:after="0" w:line="360" w:lineRule="auto"/>
        <w:jc w:val="both"/>
        <w:rPr>
          <w:rFonts w:ascii="Times New Roman" w:eastAsia="Times New Roman" w:hAnsi="Times New Roman" w:cs="Times New Roman"/>
          <w:color w:val="0D0D0D"/>
          <w:sz w:val="24"/>
          <w:szCs w:val="24"/>
          <w:shd w:val="clear" w:color="auto" w:fill="FFFFFF"/>
          <w:lang w:eastAsia="ar-SA"/>
        </w:rPr>
      </w:pPr>
    </w:p>
    <w:p w14:paraId="513D799A" w14:textId="15204017" w:rsidR="000A4BA6" w:rsidRPr="000A4BA6" w:rsidRDefault="00B33780" w:rsidP="000A4BA6">
      <w:pPr>
        <w:suppressAutoHyphens/>
        <w:spacing w:after="0" w:line="360" w:lineRule="auto"/>
        <w:jc w:val="center"/>
        <w:rPr>
          <w:rFonts w:ascii="Times New Roman" w:eastAsia="Times New Roman" w:hAnsi="Times New Roman" w:cs="Times New Roman"/>
          <w:color w:val="0D0D0D"/>
          <w:sz w:val="24"/>
          <w:szCs w:val="24"/>
          <w:shd w:val="clear" w:color="auto" w:fill="FFFFFF"/>
          <w:lang w:eastAsia="ar-SA"/>
        </w:rPr>
      </w:pPr>
      <w:r>
        <w:rPr>
          <w:rFonts w:ascii="Times New Roman" w:eastAsia="Times New Roman" w:hAnsi="Times New Roman" w:cs="Times New Roman"/>
          <w:noProof/>
          <w:color w:val="0D0D0D"/>
          <w:sz w:val="24"/>
          <w:szCs w:val="24"/>
          <w:shd w:val="clear" w:color="auto" w:fill="FFFFFF"/>
          <w:lang w:eastAsia="ar-SA"/>
        </w:rPr>
        <w:drawing>
          <wp:inline distT="0" distB="0" distL="0" distR="0" wp14:anchorId="11478022" wp14:editId="4E89123D">
            <wp:extent cx="3952875" cy="298775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m 89"/>
                    <pic:cNvPicPr/>
                  </pic:nvPicPr>
                  <pic:blipFill>
                    <a:blip r:embed="rId28">
                      <a:extLst>
                        <a:ext uri="{28A0092B-C50C-407E-A947-70E740481C1C}">
                          <a14:useLocalDpi xmlns:a14="http://schemas.microsoft.com/office/drawing/2010/main" val="0"/>
                        </a:ext>
                      </a:extLst>
                    </a:blip>
                    <a:stretch>
                      <a:fillRect/>
                    </a:stretch>
                  </pic:blipFill>
                  <pic:spPr>
                    <a:xfrm>
                      <a:off x="0" y="0"/>
                      <a:ext cx="3963022" cy="2995419"/>
                    </a:xfrm>
                    <a:prstGeom prst="rect">
                      <a:avLst/>
                    </a:prstGeom>
                  </pic:spPr>
                </pic:pic>
              </a:graphicData>
            </a:graphic>
          </wp:inline>
        </w:drawing>
      </w:r>
    </w:p>
    <w:p w14:paraId="3CC5CF06" w14:textId="0DE70E0B" w:rsidR="000A4BA6" w:rsidRDefault="000A4BA6" w:rsidP="00774E89">
      <w:pPr>
        <w:suppressAutoHyphens/>
        <w:spacing w:after="0" w:line="360" w:lineRule="auto"/>
        <w:jc w:val="center"/>
        <w:rPr>
          <w:rFonts w:ascii="Times New Roman" w:eastAsia="Times New Roman" w:hAnsi="Times New Roman" w:cs="Times New Roman"/>
          <w:color w:val="0D0D0D"/>
          <w:sz w:val="24"/>
          <w:szCs w:val="24"/>
          <w:shd w:val="clear" w:color="auto" w:fill="FFFFFF"/>
          <w:lang w:eastAsia="ar-SA"/>
        </w:rPr>
      </w:pPr>
      <w:r w:rsidRPr="000A4BA6">
        <w:rPr>
          <w:rFonts w:ascii="Times New Roman" w:eastAsia="Times New Roman" w:hAnsi="Times New Roman" w:cs="Times New Roman"/>
          <w:color w:val="0D0D0D"/>
          <w:sz w:val="24"/>
          <w:szCs w:val="24"/>
          <w:shd w:val="clear" w:color="auto" w:fill="FFFFFF"/>
          <w:lang w:eastAsia="ar-SA"/>
        </w:rPr>
        <w:t>Şekil 3.1</w:t>
      </w:r>
      <w:r w:rsidR="008047E9">
        <w:rPr>
          <w:rFonts w:ascii="Times New Roman" w:eastAsia="Times New Roman" w:hAnsi="Times New Roman" w:cs="Times New Roman"/>
          <w:color w:val="0D0D0D"/>
          <w:sz w:val="24"/>
          <w:szCs w:val="24"/>
          <w:shd w:val="clear" w:color="auto" w:fill="FFFFFF"/>
          <w:lang w:eastAsia="ar-SA"/>
        </w:rPr>
        <w:t>0</w:t>
      </w:r>
      <w:r w:rsidRPr="000A4BA6">
        <w:rPr>
          <w:rFonts w:ascii="Times New Roman" w:eastAsia="Times New Roman" w:hAnsi="Times New Roman" w:cs="Times New Roman"/>
          <w:color w:val="0D0D0D"/>
          <w:sz w:val="24"/>
          <w:szCs w:val="24"/>
          <w:shd w:val="clear" w:color="auto" w:fill="FFFFFF"/>
          <w:lang w:eastAsia="ar-SA"/>
        </w:rPr>
        <w:t xml:space="preserve"> Çeşitli </w:t>
      </w:r>
      <w:r w:rsidR="00CA2755">
        <w:rPr>
          <w:rFonts w:ascii="Times New Roman" w:eastAsia="Times New Roman" w:hAnsi="Times New Roman" w:cs="Times New Roman"/>
          <w:color w:val="0D0D0D"/>
          <w:sz w:val="24"/>
          <w:szCs w:val="24"/>
          <w:shd w:val="clear" w:color="auto" w:fill="FFFFFF"/>
          <w:lang w:eastAsia="ar-SA"/>
        </w:rPr>
        <w:t>C</w:t>
      </w:r>
      <w:r w:rsidRPr="000A4BA6">
        <w:rPr>
          <w:rFonts w:ascii="Times New Roman" w:eastAsia="Times New Roman" w:hAnsi="Times New Roman" w:cs="Times New Roman"/>
          <w:color w:val="0D0D0D"/>
          <w:sz w:val="24"/>
          <w:szCs w:val="24"/>
          <w:shd w:val="clear" w:color="auto" w:fill="FFFFFF"/>
          <w:lang w:eastAsia="ar-SA"/>
        </w:rPr>
        <w:t xml:space="preserve">ihazlarla Bluetooth </w:t>
      </w:r>
      <w:r w:rsidR="00CA2755">
        <w:rPr>
          <w:rFonts w:ascii="Times New Roman" w:eastAsia="Times New Roman" w:hAnsi="Times New Roman" w:cs="Times New Roman"/>
          <w:color w:val="0D0D0D"/>
          <w:sz w:val="24"/>
          <w:szCs w:val="24"/>
          <w:shd w:val="clear" w:color="auto" w:fill="FFFFFF"/>
          <w:lang w:eastAsia="ar-SA"/>
        </w:rPr>
        <w:t>B</w:t>
      </w:r>
      <w:r w:rsidRPr="000A4BA6">
        <w:rPr>
          <w:rFonts w:ascii="Times New Roman" w:eastAsia="Times New Roman" w:hAnsi="Times New Roman" w:cs="Times New Roman"/>
          <w:color w:val="0D0D0D"/>
          <w:sz w:val="24"/>
          <w:szCs w:val="24"/>
          <w:shd w:val="clear" w:color="auto" w:fill="FFFFFF"/>
          <w:lang w:eastAsia="ar-SA"/>
        </w:rPr>
        <w:t xml:space="preserve">ağlantıları </w:t>
      </w:r>
    </w:p>
    <w:p w14:paraId="6666D45E" w14:textId="77777777" w:rsidR="00774E89" w:rsidRPr="00774E89" w:rsidRDefault="00774E89" w:rsidP="0088637B">
      <w:pPr>
        <w:suppressAutoHyphens/>
        <w:spacing w:after="0" w:line="360" w:lineRule="auto"/>
        <w:jc w:val="center"/>
        <w:rPr>
          <w:rFonts w:ascii="Times New Roman" w:eastAsia="Times New Roman" w:hAnsi="Times New Roman" w:cs="Times New Roman"/>
          <w:color w:val="0D0D0D"/>
          <w:sz w:val="24"/>
          <w:szCs w:val="24"/>
          <w:shd w:val="clear" w:color="auto" w:fill="FFFFFF"/>
          <w:lang w:eastAsia="ar-SA"/>
        </w:rPr>
      </w:pPr>
    </w:p>
    <w:p w14:paraId="47FE84D3" w14:textId="77777777" w:rsidR="00982E5B" w:rsidRDefault="000A4BA6" w:rsidP="0088637B">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sidRPr="000A4BA6">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color w:val="212529"/>
          <w:sz w:val="24"/>
          <w:szCs w:val="24"/>
          <w:shd w:val="clear" w:color="auto" w:fill="FFFFFF"/>
          <w:lang w:eastAsia="ar-SA"/>
        </w:rPr>
        <w:t>Diğer teknolojilerde olduğu gibi, Bluetooth teknolojisi de geliştirildikçe yeni versiyonları karşımıza çıkmaktadır. Tüm Bluetooth versiyonları geriye dönük uyumluluğa sahiptir ve iki cihaz arasındaki bağlantı, kullanılan eski Bluetooth versiyonlu cihazın performansına düşürülür. Bluetooth cihazların birbirine bağlanabilmesi için aynı versiyona sahip olmaları gerekmemektedir. Bluetooth teknolojisinin gelişimine bakacak olursak, Bluetooth 1994 yılından beri gelişerek ve hep bir önceki sürümlerindeki hataları gidererek ilerlemiştir. Yeni çıkan versiyon hep bir önceki versiyonu kapsamakta ve iletişimi bir uyumluluk içerisinde sağlamaktadır.</w:t>
      </w:r>
    </w:p>
    <w:p w14:paraId="5BD76518" w14:textId="77777777" w:rsidR="000F5981" w:rsidRDefault="00955536" w:rsidP="0088637B">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Pr>
          <w:rFonts w:ascii="Times New Roman" w:eastAsia="Times New Roman" w:hAnsi="Times New Roman" w:cs="Times New Roman"/>
          <w:color w:val="212529"/>
          <w:sz w:val="24"/>
          <w:szCs w:val="24"/>
          <w:shd w:val="clear" w:color="auto" w:fill="FFFFFF"/>
          <w:lang w:eastAsia="ar-SA"/>
        </w:rPr>
        <w:t xml:space="preserve">      </w:t>
      </w:r>
    </w:p>
    <w:p w14:paraId="2AE91982" w14:textId="2C8866D8" w:rsidR="000A4BA6" w:rsidRPr="00243DB9" w:rsidRDefault="000F5981" w:rsidP="0088637B">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Pr>
          <w:rFonts w:ascii="Times New Roman" w:eastAsia="Times New Roman" w:hAnsi="Times New Roman" w:cs="Times New Roman"/>
          <w:color w:val="212529"/>
          <w:sz w:val="24"/>
          <w:szCs w:val="24"/>
          <w:shd w:val="clear" w:color="auto" w:fill="FFFFFF"/>
          <w:lang w:eastAsia="ar-SA"/>
        </w:rPr>
        <w:t xml:space="preserve">        </w:t>
      </w:r>
      <w:r w:rsidR="000A4BA6" w:rsidRPr="000A4BA6">
        <w:rPr>
          <w:rFonts w:ascii="Times New Roman" w:eastAsia="Times New Roman" w:hAnsi="Times New Roman" w:cs="Times New Roman"/>
          <w:color w:val="212529"/>
          <w:sz w:val="24"/>
          <w:szCs w:val="24"/>
          <w:shd w:val="clear" w:color="auto" w:fill="FFFFFF"/>
          <w:lang w:eastAsia="ar-SA"/>
        </w:rPr>
        <w:t>Tasarlanan projede uzaktan bağlantı ayarları</w:t>
      </w:r>
      <w:r w:rsidR="00832EFD">
        <w:rPr>
          <w:rFonts w:ascii="Times New Roman" w:eastAsia="Times New Roman" w:hAnsi="Times New Roman" w:cs="Times New Roman"/>
          <w:color w:val="212529"/>
          <w:sz w:val="24"/>
          <w:szCs w:val="24"/>
          <w:shd w:val="clear" w:color="auto" w:fill="FFFFFF"/>
          <w:lang w:eastAsia="ar-SA"/>
        </w:rPr>
        <w:t>nın</w:t>
      </w:r>
      <w:r w:rsidR="000A4BA6" w:rsidRPr="000A4BA6">
        <w:rPr>
          <w:rFonts w:ascii="Times New Roman" w:eastAsia="Times New Roman" w:hAnsi="Times New Roman" w:cs="Times New Roman"/>
          <w:color w:val="212529"/>
          <w:sz w:val="24"/>
          <w:szCs w:val="24"/>
          <w:shd w:val="clear" w:color="auto" w:fill="FFFFFF"/>
          <w:lang w:eastAsia="ar-SA"/>
        </w:rPr>
        <w:t xml:space="preserve"> kolay olması, haberleşmede bir sorun yaşanmaması</w:t>
      </w:r>
      <w:r w:rsidR="00832EFD">
        <w:rPr>
          <w:rFonts w:ascii="Times New Roman" w:eastAsia="Times New Roman" w:hAnsi="Times New Roman" w:cs="Times New Roman"/>
          <w:color w:val="212529"/>
          <w:sz w:val="24"/>
          <w:szCs w:val="24"/>
          <w:shd w:val="clear" w:color="auto" w:fill="FFFFFF"/>
          <w:lang w:eastAsia="ar-SA"/>
        </w:rPr>
        <w:t xml:space="preserve">, kısa mesafede kablosuz veri iletişini kurmak </w:t>
      </w:r>
      <w:r w:rsidR="000A4BA6" w:rsidRPr="000A4BA6">
        <w:rPr>
          <w:rFonts w:ascii="Times New Roman" w:eastAsia="Times New Roman" w:hAnsi="Times New Roman" w:cs="Times New Roman"/>
          <w:color w:val="212529"/>
          <w:sz w:val="24"/>
          <w:szCs w:val="24"/>
          <w:shd w:val="clear" w:color="auto" w:fill="FFFFFF"/>
          <w:lang w:eastAsia="ar-SA"/>
        </w:rPr>
        <w:t>ve uygun fiyatlı olması nedeniyle HC-06 Bluetooth modülü tercih edilmiştir.</w:t>
      </w:r>
      <w:r w:rsidR="00DF35EE">
        <w:rPr>
          <w:rFonts w:ascii="Times New Roman" w:eastAsia="Times New Roman" w:hAnsi="Times New Roman" w:cs="Times New Roman"/>
          <w:color w:val="212529"/>
          <w:sz w:val="24"/>
          <w:szCs w:val="24"/>
          <w:shd w:val="clear" w:color="auto" w:fill="FFFFFF"/>
          <w:lang w:eastAsia="ar-SA"/>
        </w:rPr>
        <w:t xml:space="preserve"> </w:t>
      </w:r>
      <w:r>
        <w:rPr>
          <w:rFonts w:ascii="Times New Roman" w:eastAsia="Times New Roman" w:hAnsi="Times New Roman" w:cs="Times New Roman"/>
          <w:color w:val="212529"/>
          <w:sz w:val="24"/>
          <w:szCs w:val="24"/>
          <w:shd w:val="clear" w:color="auto" w:fill="FFFFFF"/>
          <w:lang w:eastAsia="ar-SA"/>
        </w:rPr>
        <w:t xml:space="preserve">Bu modül </w:t>
      </w:r>
      <w:proofErr w:type="spellStart"/>
      <w:r>
        <w:rPr>
          <w:rFonts w:ascii="Times New Roman" w:eastAsia="Times New Roman" w:hAnsi="Times New Roman" w:cs="Times New Roman"/>
          <w:color w:val="212529"/>
          <w:sz w:val="24"/>
          <w:szCs w:val="24"/>
          <w:shd w:val="clear" w:color="auto" w:fill="FFFFFF"/>
          <w:lang w:eastAsia="ar-SA"/>
        </w:rPr>
        <w:t>mikrodenetleyici</w:t>
      </w:r>
      <w:proofErr w:type="spellEnd"/>
      <w:r>
        <w:rPr>
          <w:rFonts w:ascii="Times New Roman" w:eastAsia="Times New Roman" w:hAnsi="Times New Roman" w:cs="Times New Roman"/>
          <w:color w:val="212529"/>
          <w:sz w:val="24"/>
          <w:szCs w:val="24"/>
          <w:shd w:val="clear" w:color="auto" w:fill="FFFFFF"/>
          <w:lang w:eastAsia="ar-SA"/>
        </w:rPr>
        <w:t xml:space="preserve"> olarak seçilen </w:t>
      </w:r>
      <w:proofErr w:type="spellStart"/>
      <w:r>
        <w:rPr>
          <w:rFonts w:ascii="Times New Roman" w:eastAsia="Times New Roman" w:hAnsi="Times New Roman" w:cs="Times New Roman"/>
          <w:color w:val="212529"/>
          <w:sz w:val="24"/>
          <w:szCs w:val="24"/>
          <w:shd w:val="clear" w:color="auto" w:fill="FFFFFF"/>
          <w:lang w:eastAsia="ar-SA"/>
        </w:rPr>
        <w:t>Ardunio</w:t>
      </w:r>
      <w:proofErr w:type="spellEnd"/>
      <w:r>
        <w:rPr>
          <w:rFonts w:ascii="Times New Roman" w:eastAsia="Times New Roman" w:hAnsi="Times New Roman" w:cs="Times New Roman"/>
          <w:color w:val="212529"/>
          <w:sz w:val="24"/>
          <w:szCs w:val="24"/>
          <w:shd w:val="clear" w:color="auto" w:fill="FFFFFF"/>
          <w:lang w:eastAsia="ar-SA"/>
        </w:rPr>
        <w:t xml:space="preserve"> </w:t>
      </w:r>
      <w:proofErr w:type="spellStart"/>
      <w:r>
        <w:rPr>
          <w:rFonts w:ascii="Times New Roman" w:eastAsia="Times New Roman" w:hAnsi="Times New Roman" w:cs="Times New Roman"/>
          <w:color w:val="212529"/>
          <w:sz w:val="24"/>
          <w:szCs w:val="24"/>
          <w:shd w:val="clear" w:color="auto" w:fill="FFFFFF"/>
          <w:lang w:eastAsia="ar-SA"/>
        </w:rPr>
        <w:t>Nano</w:t>
      </w:r>
      <w:proofErr w:type="spellEnd"/>
      <w:r>
        <w:rPr>
          <w:rFonts w:ascii="Times New Roman" w:eastAsia="Times New Roman" w:hAnsi="Times New Roman" w:cs="Times New Roman"/>
          <w:color w:val="212529"/>
          <w:sz w:val="24"/>
          <w:szCs w:val="24"/>
          <w:shd w:val="clear" w:color="auto" w:fill="FFFFFF"/>
          <w:lang w:eastAsia="ar-SA"/>
        </w:rPr>
        <w:t xml:space="preserve"> ile de uyumlu çalışır.</w:t>
      </w:r>
      <w:r w:rsidR="00832EFD">
        <w:rPr>
          <w:rFonts w:ascii="Times New Roman" w:eastAsia="Times New Roman" w:hAnsi="Times New Roman" w:cs="Times New Roman"/>
          <w:color w:val="212529"/>
          <w:sz w:val="24"/>
          <w:szCs w:val="24"/>
          <w:shd w:val="clear" w:color="auto" w:fill="FFFFFF"/>
          <w:lang w:eastAsia="ar-SA"/>
        </w:rPr>
        <w:t xml:space="preserve"> </w:t>
      </w:r>
      <w:proofErr w:type="spellStart"/>
      <w:r w:rsidR="000A4BA6" w:rsidRPr="000A4BA6">
        <w:rPr>
          <w:rFonts w:ascii="Times New Roman" w:eastAsia="Times New Roman" w:hAnsi="Times New Roman" w:cs="Times New Roman"/>
          <w:color w:val="212529"/>
          <w:sz w:val="24"/>
          <w:szCs w:val="24"/>
          <w:shd w:val="clear" w:color="auto" w:fill="FFFFFF"/>
          <w:lang w:eastAsia="ar-SA"/>
        </w:rPr>
        <w:t>Android</w:t>
      </w:r>
      <w:proofErr w:type="spellEnd"/>
      <w:r w:rsidR="000A4BA6" w:rsidRPr="000A4BA6">
        <w:rPr>
          <w:rFonts w:ascii="Times New Roman" w:eastAsia="Times New Roman" w:hAnsi="Times New Roman" w:cs="Times New Roman"/>
          <w:color w:val="212529"/>
          <w:sz w:val="24"/>
          <w:szCs w:val="24"/>
          <w:shd w:val="clear" w:color="auto" w:fill="FFFFFF"/>
          <w:lang w:eastAsia="ar-SA"/>
        </w:rPr>
        <w:t xml:space="preserve"> bir telefon üzerinden Bluetooth kontrol APK geliştirilip, </w:t>
      </w:r>
      <w:proofErr w:type="spellStart"/>
      <w:r w:rsidR="000A4BA6" w:rsidRPr="000A4BA6">
        <w:rPr>
          <w:rFonts w:ascii="Times New Roman" w:eastAsia="Times New Roman" w:hAnsi="Times New Roman" w:cs="Times New Roman"/>
          <w:color w:val="212529"/>
          <w:sz w:val="24"/>
          <w:szCs w:val="24"/>
          <w:shd w:val="clear" w:color="auto" w:fill="FFFFFF"/>
          <w:lang w:eastAsia="ar-SA"/>
        </w:rPr>
        <w:lastRenderedPageBreak/>
        <w:t>Android</w:t>
      </w:r>
      <w:proofErr w:type="spellEnd"/>
      <w:r w:rsidR="000A4BA6" w:rsidRPr="000A4BA6">
        <w:rPr>
          <w:rFonts w:ascii="Times New Roman" w:eastAsia="Times New Roman" w:hAnsi="Times New Roman" w:cs="Times New Roman"/>
          <w:color w:val="212529"/>
          <w:sz w:val="24"/>
          <w:szCs w:val="24"/>
          <w:shd w:val="clear" w:color="auto" w:fill="FFFFFF"/>
          <w:lang w:eastAsia="ar-SA"/>
        </w:rPr>
        <w:t xml:space="preserve"> telefonu uzaktan kumanda şeklinde, robota komut gönderilmesi hedeflenmiştir.</w:t>
      </w:r>
      <w:r w:rsidR="000A4BA6" w:rsidRPr="000A4BA6">
        <w:rPr>
          <w:rFonts w:ascii="Arial" w:eastAsia="Times New Roman" w:hAnsi="Arial" w:cs="Arial"/>
          <w:color w:val="202020"/>
          <w:sz w:val="20"/>
          <w:szCs w:val="20"/>
          <w:bdr w:val="none" w:sz="0" w:space="0" w:color="auto" w:frame="1"/>
          <w:lang w:eastAsia="ar-SA"/>
        </w:rPr>
        <w:t xml:space="preserve"> </w:t>
      </w:r>
      <w:r w:rsidR="000A4BA6" w:rsidRPr="000A4BA6">
        <w:rPr>
          <w:rFonts w:ascii="Times New Roman" w:eastAsia="Times New Roman" w:hAnsi="Times New Roman" w:cs="Times New Roman"/>
          <w:color w:val="202020"/>
          <w:sz w:val="24"/>
          <w:szCs w:val="24"/>
          <w:bdr w:val="none" w:sz="0" w:space="0" w:color="auto" w:frame="1"/>
          <w:lang w:eastAsia="tr-TR"/>
        </w:rPr>
        <w:t>HC06 Bluetooth-</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Serial</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Modül Kartı, Bluetooth SSP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Serial</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Port Standart) kullanımı ve kablosuz seri haberleşme uygulamaları için tasarlanmıştır</w:t>
      </w:r>
      <w:r w:rsidR="00F52828">
        <w:rPr>
          <w:rFonts w:ascii="Times New Roman" w:eastAsia="Times New Roman" w:hAnsi="Times New Roman" w:cs="Times New Roman"/>
          <w:color w:val="202020"/>
          <w:sz w:val="24"/>
          <w:szCs w:val="24"/>
          <w:bdr w:val="none" w:sz="0" w:space="0" w:color="auto" w:frame="1"/>
          <w:lang w:eastAsia="tr-TR"/>
        </w:rPr>
        <w:t xml:space="preserve">. </w:t>
      </w:r>
      <w:r w:rsidR="000A4BA6" w:rsidRPr="000A4BA6">
        <w:rPr>
          <w:rFonts w:ascii="Times New Roman" w:eastAsia="Times New Roman" w:hAnsi="Times New Roman" w:cs="Times New Roman"/>
          <w:color w:val="202020"/>
          <w:sz w:val="24"/>
          <w:szCs w:val="24"/>
          <w:bdr w:val="none" w:sz="0" w:space="0" w:color="auto" w:frame="1"/>
          <w:lang w:eastAsia="tr-TR"/>
        </w:rPr>
        <w:t xml:space="preserve">Hızlı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prototiplemeye</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imkân sağlaması,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breadboard</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w:t>
      </w:r>
      <w:proofErr w:type="spellStart"/>
      <w:r w:rsidR="000A4BA6" w:rsidRPr="000A4BA6">
        <w:rPr>
          <w:rFonts w:ascii="Times New Roman" w:eastAsia="Times New Roman" w:hAnsi="Times New Roman" w:cs="Times New Roman"/>
          <w:color w:val="202020"/>
          <w:sz w:val="24"/>
          <w:szCs w:val="24"/>
          <w:bdr w:val="none" w:sz="0" w:space="0" w:color="auto" w:frame="1"/>
          <w:lang w:eastAsia="tr-TR"/>
        </w:rPr>
        <w:t>Arduino</w:t>
      </w:r>
      <w:proofErr w:type="spellEnd"/>
      <w:r w:rsidR="000A4BA6" w:rsidRPr="000A4BA6">
        <w:rPr>
          <w:rFonts w:ascii="Times New Roman" w:eastAsia="Times New Roman" w:hAnsi="Times New Roman" w:cs="Times New Roman"/>
          <w:color w:val="202020"/>
          <w:sz w:val="24"/>
          <w:szCs w:val="24"/>
          <w:bdr w:val="none" w:sz="0" w:space="0" w:color="auto" w:frame="1"/>
          <w:lang w:eastAsia="tr-TR"/>
        </w:rPr>
        <w:t xml:space="preserve"> ve çeşitli devrelerde rahatça kullanılabilmesi gibi avantajları bulunmaktadır. Bu modül,</w:t>
      </w:r>
      <w:r w:rsidR="000A4BA6" w:rsidRPr="000A4BA6">
        <w:rPr>
          <w:rFonts w:ascii="Times New Roman" w:eastAsia="Times New Roman" w:hAnsi="Times New Roman" w:cs="Times New Roman"/>
          <w:color w:val="202020"/>
          <w:sz w:val="24"/>
          <w:szCs w:val="24"/>
          <w:lang w:eastAsia="tr-TR"/>
        </w:rPr>
        <w:t xml:space="preserve"> </w:t>
      </w:r>
      <w:r w:rsidR="000A4BA6" w:rsidRPr="000A4BA6">
        <w:rPr>
          <w:rFonts w:ascii="Times New Roman" w:eastAsia="Times New Roman" w:hAnsi="Times New Roman" w:cs="Times New Roman"/>
          <w:color w:val="202020"/>
          <w:sz w:val="24"/>
          <w:szCs w:val="24"/>
          <w:bdr w:val="none" w:sz="0" w:space="0" w:color="auto" w:frame="1"/>
          <w:lang w:eastAsia="tr-TR"/>
        </w:rPr>
        <w:t>Bluetooth 2.0 versiyonuna sahiptir.2.4GHz frekansında haberleşme yapılmasına imkân sağlayıp açık alanda yaklaşık 10 metrelik bir haberleşme mesafesine sahiptir. Birçok hobi, robotik ve akademik projede kullanılabilmektedir. </w:t>
      </w:r>
    </w:p>
    <w:p w14:paraId="4B844BB8" w14:textId="77777777" w:rsidR="000A4BA6" w:rsidRPr="000A4BA6" w:rsidRDefault="000A4BA6" w:rsidP="000A4BA6">
      <w:pPr>
        <w:shd w:val="clear" w:color="auto" w:fill="FFFFFF"/>
        <w:spacing w:after="0" w:line="360" w:lineRule="auto"/>
        <w:jc w:val="both"/>
        <w:rPr>
          <w:rFonts w:ascii="Times New Roman" w:eastAsia="Times New Roman" w:hAnsi="Times New Roman" w:cs="Times New Roman"/>
          <w:color w:val="202020"/>
          <w:sz w:val="24"/>
          <w:szCs w:val="24"/>
          <w:bdr w:val="none" w:sz="0" w:space="0" w:color="auto" w:frame="1"/>
          <w:lang w:eastAsia="tr-TR"/>
        </w:rPr>
      </w:pPr>
    </w:p>
    <w:p w14:paraId="054A051A" w14:textId="77777777" w:rsidR="00091834" w:rsidRDefault="000A4BA6" w:rsidP="00091834">
      <w:pPr>
        <w:shd w:val="clear" w:color="auto" w:fill="FFFFFF"/>
        <w:spacing w:after="0" w:line="360" w:lineRule="auto"/>
        <w:jc w:val="center"/>
        <w:rPr>
          <w:rFonts w:ascii="Times New Roman" w:eastAsia="Times New Roman" w:hAnsi="Times New Roman" w:cs="Times New Roman"/>
          <w:color w:val="202020"/>
          <w:sz w:val="24"/>
          <w:szCs w:val="24"/>
          <w:lang w:eastAsia="tr-TR"/>
        </w:rPr>
      </w:pPr>
      <w:r w:rsidRPr="000A4BA6">
        <w:rPr>
          <w:rFonts w:ascii="Times New Roman" w:eastAsia="Times New Roman" w:hAnsi="Times New Roman" w:cs="Times New Roman"/>
          <w:noProof/>
          <w:color w:val="202020"/>
          <w:sz w:val="24"/>
          <w:szCs w:val="24"/>
          <w:lang w:eastAsia="tr-TR"/>
        </w:rPr>
        <w:drawing>
          <wp:inline distT="0" distB="0" distL="0" distR="0" wp14:anchorId="178070B7" wp14:editId="3CCEC0D4">
            <wp:extent cx="2876550" cy="2876550"/>
            <wp:effectExtent l="0" t="0" r="0" b="0"/>
            <wp:docPr id="28" name="Resim 28"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elektronik eşyalar, devre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766" cy="2880766"/>
                    </a:xfrm>
                    <a:prstGeom prst="rect">
                      <a:avLst/>
                    </a:prstGeom>
                  </pic:spPr>
                </pic:pic>
              </a:graphicData>
            </a:graphic>
          </wp:inline>
        </w:drawing>
      </w:r>
    </w:p>
    <w:p w14:paraId="4933F3E5" w14:textId="0B8142EB" w:rsidR="00145136" w:rsidRPr="006F4F38" w:rsidRDefault="000A4BA6" w:rsidP="00145136">
      <w:pPr>
        <w:shd w:val="clear" w:color="auto" w:fill="FFFFFF"/>
        <w:spacing w:after="0" w:line="360" w:lineRule="auto"/>
        <w:jc w:val="center"/>
        <w:rPr>
          <w:rFonts w:ascii="Times New Roman" w:eastAsia="Times New Roman" w:hAnsi="Times New Roman" w:cs="Times New Roman"/>
          <w:color w:val="000000" w:themeColor="text1"/>
          <w:sz w:val="24"/>
          <w:szCs w:val="24"/>
          <w:lang w:eastAsia="tr-TR"/>
        </w:rPr>
      </w:pPr>
      <w:r w:rsidRPr="006F4F38">
        <w:rPr>
          <w:rFonts w:ascii="Times New Roman" w:eastAsia="Times New Roman" w:hAnsi="Times New Roman" w:cs="Times New Roman"/>
          <w:color w:val="000000" w:themeColor="text1"/>
          <w:sz w:val="24"/>
          <w:szCs w:val="24"/>
          <w:lang w:eastAsia="tr-TR"/>
        </w:rPr>
        <w:t>Şekil 3.</w:t>
      </w:r>
      <w:r w:rsidR="006F4F38" w:rsidRPr="006F4F38">
        <w:rPr>
          <w:rFonts w:ascii="Times New Roman" w:eastAsia="Times New Roman" w:hAnsi="Times New Roman" w:cs="Times New Roman"/>
          <w:color w:val="000000" w:themeColor="text1"/>
          <w:sz w:val="24"/>
          <w:szCs w:val="24"/>
          <w:lang w:eastAsia="tr-TR"/>
        </w:rPr>
        <w:t>10</w:t>
      </w:r>
      <w:r w:rsidRPr="006F4F38">
        <w:rPr>
          <w:rFonts w:ascii="Times New Roman" w:eastAsia="Times New Roman" w:hAnsi="Times New Roman" w:cs="Times New Roman"/>
          <w:color w:val="000000" w:themeColor="text1"/>
          <w:sz w:val="24"/>
          <w:szCs w:val="24"/>
          <w:lang w:eastAsia="tr-TR"/>
        </w:rPr>
        <w:t xml:space="preserve"> HC-06 Bluetooth Modül</w:t>
      </w:r>
      <w:r w:rsidR="00145136" w:rsidRPr="006F4F38">
        <w:rPr>
          <w:rFonts w:ascii="Times New Roman" w:eastAsia="Times New Roman" w:hAnsi="Times New Roman" w:cs="Times New Roman"/>
          <w:color w:val="000000" w:themeColor="text1"/>
          <w:sz w:val="24"/>
          <w:szCs w:val="24"/>
          <w:lang w:eastAsia="tr-TR"/>
        </w:rPr>
        <w:t>ü</w:t>
      </w:r>
    </w:p>
    <w:p w14:paraId="4A604356" w14:textId="77777777" w:rsidR="006F4F38" w:rsidRDefault="006F4F38" w:rsidP="00145136">
      <w:pPr>
        <w:shd w:val="clear" w:color="auto" w:fill="FFFFFF"/>
        <w:spacing w:after="0" w:line="360" w:lineRule="auto"/>
        <w:jc w:val="center"/>
        <w:rPr>
          <w:rFonts w:ascii="Times New Roman" w:eastAsia="Times New Roman" w:hAnsi="Times New Roman" w:cs="Times New Roman"/>
          <w:sz w:val="24"/>
          <w:szCs w:val="24"/>
          <w:lang w:val="en-US" w:eastAsia="ar-SA"/>
        </w:rPr>
      </w:pPr>
    </w:p>
    <w:p w14:paraId="10F0356E" w14:textId="7C350D25" w:rsidR="000A4BA6" w:rsidRPr="00145136" w:rsidRDefault="000F5981" w:rsidP="00145136">
      <w:pPr>
        <w:shd w:val="clear" w:color="auto" w:fill="FFFFFF"/>
        <w:spacing w:after="0" w:line="360" w:lineRule="auto"/>
        <w:jc w:val="center"/>
        <w:rPr>
          <w:rFonts w:ascii="Times New Roman" w:eastAsia="Times New Roman" w:hAnsi="Times New Roman" w:cs="Times New Roman"/>
          <w:color w:val="202020"/>
          <w:sz w:val="24"/>
          <w:szCs w:val="24"/>
          <w:lang w:eastAsia="tr-TR"/>
        </w:rPr>
      </w:pPr>
      <w:r>
        <w:rPr>
          <w:rFonts w:ascii="Times New Roman" w:eastAsia="Times New Roman" w:hAnsi="Times New Roman" w:cs="Times New Roman"/>
          <w:sz w:val="24"/>
          <w:szCs w:val="24"/>
          <w:lang w:val="en-US" w:eastAsia="ar-SA"/>
        </w:rPr>
        <w:t>Tablo 3.3 H</w:t>
      </w:r>
      <w:r w:rsidR="000A4BA6" w:rsidRPr="000F5981">
        <w:rPr>
          <w:rFonts w:ascii="Times New Roman" w:eastAsia="Times New Roman" w:hAnsi="Times New Roman" w:cs="Times New Roman"/>
          <w:sz w:val="24"/>
          <w:szCs w:val="24"/>
          <w:lang w:val="en-US" w:eastAsia="ar-SA"/>
        </w:rPr>
        <w:t xml:space="preserve">C-06 Bluetooth </w:t>
      </w:r>
      <w:proofErr w:type="spellStart"/>
      <w:r w:rsidR="000A4BA6" w:rsidRPr="000F5981">
        <w:rPr>
          <w:rFonts w:ascii="Times New Roman" w:eastAsia="Times New Roman" w:hAnsi="Times New Roman" w:cs="Times New Roman"/>
          <w:sz w:val="24"/>
          <w:szCs w:val="24"/>
          <w:lang w:val="en-US" w:eastAsia="ar-SA"/>
        </w:rPr>
        <w:t>Modül</w:t>
      </w:r>
      <w:proofErr w:type="spellEnd"/>
      <w:r w:rsidR="000A4BA6" w:rsidRPr="000F5981">
        <w:rPr>
          <w:rFonts w:ascii="Times New Roman" w:eastAsia="Times New Roman" w:hAnsi="Times New Roman" w:cs="Times New Roman"/>
          <w:sz w:val="24"/>
          <w:szCs w:val="24"/>
          <w:lang w:val="en-US" w:eastAsia="ar-SA"/>
        </w:rPr>
        <w:t xml:space="preserve"> Teknik </w:t>
      </w:r>
      <w:proofErr w:type="spellStart"/>
      <w:r w:rsidR="000A4BA6" w:rsidRPr="000F5981">
        <w:rPr>
          <w:rFonts w:ascii="Times New Roman" w:eastAsia="Times New Roman" w:hAnsi="Times New Roman" w:cs="Times New Roman"/>
          <w:sz w:val="24"/>
          <w:szCs w:val="24"/>
          <w:lang w:val="en-US" w:eastAsia="ar-SA"/>
        </w:rPr>
        <w:t>Özellikleri</w:t>
      </w:r>
      <w:proofErr w:type="spellEnd"/>
    </w:p>
    <w:tbl>
      <w:tblPr>
        <w:tblStyle w:val="TabloKlavuzu"/>
        <w:tblpPr w:leftFromText="141" w:rightFromText="141" w:vertAnchor="text" w:horzAnchor="margin" w:tblpXSpec="center" w:tblpY="322"/>
        <w:tblW w:w="0" w:type="auto"/>
        <w:tblLook w:val="04A0" w:firstRow="1" w:lastRow="0" w:firstColumn="1" w:lastColumn="0" w:noHBand="0" w:noVBand="1"/>
      </w:tblPr>
      <w:tblGrid>
        <w:gridCol w:w="3266"/>
        <w:gridCol w:w="3687"/>
      </w:tblGrid>
      <w:tr w:rsidR="00252B04" w:rsidRPr="000F5981" w14:paraId="393ABDF0" w14:textId="77777777" w:rsidTr="0088637B">
        <w:trPr>
          <w:trHeight w:val="274"/>
        </w:trPr>
        <w:tc>
          <w:tcPr>
            <w:tcW w:w="3266" w:type="dxa"/>
          </w:tcPr>
          <w:p w14:paraId="350B4E1F"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Protokol</w:t>
            </w:r>
          </w:p>
        </w:tc>
        <w:tc>
          <w:tcPr>
            <w:tcW w:w="3687" w:type="dxa"/>
          </w:tcPr>
          <w:p w14:paraId="0DC0D1BB"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Bluetooth 2.0+EDR (Gelişmiş Veri Hızı)</w:t>
            </w:r>
          </w:p>
        </w:tc>
      </w:tr>
      <w:tr w:rsidR="00252B04" w:rsidRPr="000F5981" w14:paraId="6679E351" w14:textId="77777777" w:rsidTr="0088637B">
        <w:trPr>
          <w:trHeight w:val="422"/>
        </w:trPr>
        <w:tc>
          <w:tcPr>
            <w:tcW w:w="3266" w:type="dxa"/>
          </w:tcPr>
          <w:p w14:paraId="1D957336"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Frekans</w:t>
            </w:r>
          </w:p>
        </w:tc>
        <w:tc>
          <w:tcPr>
            <w:tcW w:w="3687" w:type="dxa"/>
          </w:tcPr>
          <w:p w14:paraId="09719BFD"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2.4 GHz</w:t>
            </w:r>
          </w:p>
        </w:tc>
      </w:tr>
      <w:tr w:rsidR="00252B04" w:rsidRPr="000F5981" w14:paraId="01C34901" w14:textId="77777777" w:rsidTr="0088637B">
        <w:trPr>
          <w:trHeight w:val="401"/>
        </w:trPr>
        <w:tc>
          <w:tcPr>
            <w:tcW w:w="3266" w:type="dxa"/>
          </w:tcPr>
          <w:p w14:paraId="6D129348"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Hassasiyet</w:t>
            </w:r>
          </w:p>
        </w:tc>
        <w:tc>
          <w:tcPr>
            <w:tcW w:w="3687" w:type="dxa"/>
          </w:tcPr>
          <w:p w14:paraId="7CA930D5"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≤-80 </w:t>
            </w:r>
            <w:proofErr w:type="spellStart"/>
            <w:r w:rsidRPr="000F5981">
              <w:rPr>
                <w:rFonts w:ascii="Times New Roman" w:eastAsia="Times New Roman" w:hAnsi="Times New Roman" w:cs="Times New Roman"/>
                <w:b/>
                <w:bCs/>
                <w:color w:val="000000"/>
                <w:sz w:val="24"/>
                <w:szCs w:val="24"/>
                <w:shd w:val="clear" w:color="auto" w:fill="FFFFFF"/>
                <w:lang w:eastAsia="ar-SA"/>
              </w:rPr>
              <w:t>dBm</w:t>
            </w:r>
            <w:proofErr w:type="spellEnd"/>
          </w:p>
        </w:tc>
      </w:tr>
      <w:tr w:rsidR="00252B04" w:rsidRPr="000F5981" w14:paraId="32B23C1E" w14:textId="77777777" w:rsidTr="0088637B">
        <w:trPr>
          <w:trHeight w:val="407"/>
        </w:trPr>
        <w:tc>
          <w:tcPr>
            <w:tcW w:w="3266" w:type="dxa"/>
          </w:tcPr>
          <w:p w14:paraId="3BD454F3"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Çıkış Gücü</w:t>
            </w:r>
          </w:p>
        </w:tc>
        <w:tc>
          <w:tcPr>
            <w:tcW w:w="3687" w:type="dxa"/>
          </w:tcPr>
          <w:p w14:paraId="5BCBC0D9"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≤+4 </w:t>
            </w:r>
            <w:proofErr w:type="spellStart"/>
            <w:r w:rsidRPr="000F5981">
              <w:rPr>
                <w:rFonts w:ascii="Times New Roman" w:eastAsia="Times New Roman" w:hAnsi="Times New Roman" w:cs="Times New Roman"/>
                <w:b/>
                <w:bCs/>
                <w:color w:val="000000"/>
                <w:sz w:val="24"/>
                <w:szCs w:val="24"/>
                <w:shd w:val="clear" w:color="auto" w:fill="FFFFFF"/>
                <w:lang w:eastAsia="ar-SA"/>
              </w:rPr>
              <w:t>dBm</w:t>
            </w:r>
            <w:proofErr w:type="spellEnd"/>
          </w:p>
        </w:tc>
      </w:tr>
      <w:tr w:rsidR="00252B04" w:rsidRPr="000F5981" w14:paraId="638954CB" w14:textId="77777777" w:rsidTr="0088637B">
        <w:trPr>
          <w:trHeight w:val="411"/>
        </w:trPr>
        <w:tc>
          <w:tcPr>
            <w:tcW w:w="3266" w:type="dxa"/>
          </w:tcPr>
          <w:p w14:paraId="7AB92B54"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Asenkron Hız</w:t>
            </w:r>
          </w:p>
        </w:tc>
        <w:tc>
          <w:tcPr>
            <w:tcW w:w="3687" w:type="dxa"/>
          </w:tcPr>
          <w:p w14:paraId="2CC02CF4"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2.1 </w:t>
            </w:r>
            <w:proofErr w:type="spellStart"/>
            <w:r w:rsidRPr="000F5981">
              <w:rPr>
                <w:rFonts w:ascii="Times New Roman" w:eastAsia="Times New Roman" w:hAnsi="Times New Roman" w:cs="Times New Roman"/>
                <w:b/>
                <w:bCs/>
                <w:color w:val="000000"/>
                <w:sz w:val="24"/>
                <w:szCs w:val="24"/>
                <w:shd w:val="clear" w:color="auto" w:fill="FFFFFF"/>
                <w:lang w:eastAsia="ar-SA"/>
              </w:rPr>
              <w:t>MBps</w:t>
            </w:r>
            <w:proofErr w:type="spellEnd"/>
            <w:r w:rsidRPr="000F5981">
              <w:rPr>
                <w:rFonts w:ascii="Times New Roman" w:eastAsia="Times New Roman" w:hAnsi="Times New Roman" w:cs="Times New Roman"/>
                <w:b/>
                <w:bCs/>
                <w:color w:val="000000"/>
                <w:sz w:val="24"/>
                <w:szCs w:val="24"/>
                <w:shd w:val="clear" w:color="auto" w:fill="FFFFFF"/>
                <w:lang w:eastAsia="ar-SA"/>
              </w:rPr>
              <w:t xml:space="preserve">/160 </w:t>
            </w:r>
            <w:proofErr w:type="spellStart"/>
            <w:r w:rsidRPr="000F5981">
              <w:rPr>
                <w:rFonts w:ascii="Times New Roman" w:eastAsia="Times New Roman" w:hAnsi="Times New Roman" w:cs="Times New Roman"/>
                <w:b/>
                <w:bCs/>
                <w:color w:val="000000"/>
                <w:sz w:val="24"/>
                <w:szCs w:val="24"/>
                <w:shd w:val="clear" w:color="auto" w:fill="FFFFFF"/>
                <w:lang w:eastAsia="ar-SA"/>
              </w:rPr>
              <w:t>KBps</w:t>
            </w:r>
            <w:proofErr w:type="spellEnd"/>
          </w:p>
        </w:tc>
      </w:tr>
      <w:tr w:rsidR="00252B04" w:rsidRPr="000F5981" w14:paraId="50F36426" w14:textId="77777777" w:rsidTr="0088637B">
        <w:trPr>
          <w:trHeight w:val="403"/>
        </w:trPr>
        <w:tc>
          <w:tcPr>
            <w:tcW w:w="3266" w:type="dxa"/>
          </w:tcPr>
          <w:p w14:paraId="2686ECE1"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Senkron Hız</w:t>
            </w:r>
          </w:p>
        </w:tc>
        <w:tc>
          <w:tcPr>
            <w:tcW w:w="3687" w:type="dxa"/>
          </w:tcPr>
          <w:p w14:paraId="213A3441"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1 </w:t>
            </w:r>
            <w:proofErr w:type="spellStart"/>
            <w:r w:rsidRPr="000F5981">
              <w:rPr>
                <w:rFonts w:ascii="Times New Roman" w:eastAsia="Times New Roman" w:hAnsi="Times New Roman" w:cs="Times New Roman"/>
                <w:b/>
                <w:bCs/>
                <w:color w:val="000000"/>
                <w:sz w:val="24"/>
                <w:szCs w:val="24"/>
                <w:shd w:val="clear" w:color="auto" w:fill="FFFFFF"/>
                <w:lang w:eastAsia="ar-SA"/>
              </w:rPr>
              <w:t>MBps</w:t>
            </w:r>
            <w:proofErr w:type="spellEnd"/>
            <w:r w:rsidRPr="000F5981">
              <w:rPr>
                <w:rFonts w:ascii="Times New Roman" w:eastAsia="Times New Roman" w:hAnsi="Times New Roman" w:cs="Times New Roman"/>
                <w:b/>
                <w:bCs/>
                <w:color w:val="000000"/>
                <w:sz w:val="24"/>
                <w:szCs w:val="24"/>
                <w:shd w:val="clear" w:color="auto" w:fill="FFFFFF"/>
                <w:lang w:eastAsia="ar-SA"/>
              </w:rPr>
              <w:t xml:space="preserve">/1 </w:t>
            </w:r>
            <w:proofErr w:type="spellStart"/>
            <w:r w:rsidRPr="000F5981">
              <w:rPr>
                <w:rFonts w:ascii="Times New Roman" w:eastAsia="Times New Roman" w:hAnsi="Times New Roman" w:cs="Times New Roman"/>
                <w:b/>
                <w:bCs/>
                <w:color w:val="000000"/>
                <w:sz w:val="24"/>
                <w:szCs w:val="24"/>
                <w:shd w:val="clear" w:color="auto" w:fill="FFFFFF"/>
                <w:lang w:eastAsia="ar-SA"/>
              </w:rPr>
              <w:t>MBps</w:t>
            </w:r>
            <w:proofErr w:type="spellEnd"/>
          </w:p>
        </w:tc>
      </w:tr>
      <w:tr w:rsidR="00252B04" w:rsidRPr="000F5981" w14:paraId="5247D5CE" w14:textId="77777777" w:rsidTr="0088637B">
        <w:trPr>
          <w:trHeight w:val="550"/>
        </w:trPr>
        <w:tc>
          <w:tcPr>
            <w:tcW w:w="3266" w:type="dxa"/>
          </w:tcPr>
          <w:p w14:paraId="2455EB09"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Güvenlik</w:t>
            </w:r>
          </w:p>
        </w:tc>
        <w:tc>
          <w:tcPr>
            <w:tcW w:w="3687" w:type="dxa"/>
          </w:tcPr>
          <w:p w14:paraId="0F267AF6"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Kimlik doğrulama ve şifreleme</w:t>
            </w:r>
          </w:p>
        </w:tc>
      </w:tr>
      <w:tr w:rsidR="00252B04" w:rsidRPr="000F5981" w14:paraId="74F6E689" w14:textId="77777777" w:rsidTr="0088637B">
        <w:trPr>
          <w:trHeight w:val="411"/>
        </w:trPr>
        <w:tc>
          <w:tcPr>
            <w:tcW w:w="3266" w:type="dxa"/>
          </w:tcPr>
          <w:p w14:paraId="28E220A5"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 xml:space="preserve">Çalışma </w:t>
            </w:r>
            <w:proofErr w:type="spellStart"/>
            <w:r w:rsidRPr="000F5981">
              <w:rPr>
                <w:rFonts w:ascii="Times New Roman" w:eastAsia="Times New Roman" w:hAnsi="Times New Roman" w:cs="Times New Roman"/>
                <w:b/>
                <w:bCs/>
                <w:color w:val="000000"/>
                <w:sz w:val="24"/>
                <w:szCs w:val="24"/>
                <w:lang w:eastAsia="ar-SA"/>
              </w:rPr>
              <w:t>Gerilmi</w:t>
            </w:r>
            <w:proofErr w:type="spellEnd"/>
          </w:p>
        </w:tc>
        <w:tc>
          <w:tcPr>
            <w:tcW w:w="3687" w:type="dxa"/>
          </w:tcPr>
          <w:p w14:paraId="060B277F"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shd w:val="clear" w:color="auto" w:fill="FFFFFF"/>
                <w:lang w:eastAsia="ar-SA"/>
              </w:rPr>
              <w:t>1.8-5V (Önerilen 3.3V)</w:t>
            </w:r>
          </w:p>
        </w:tc>
      </w:tr>
      <w:tr w:rsidR="00252B04" w:rsidRPr="000F5981" w14:paraId="6F47F455" w14:textId="77777777" w:rsidTr="0088637B">
        <w:trPr>
          <w:trHeight w:val="398"/>
        </w:trPr>
        <w:tc>
          <w:tcPr>
            <w:tcW w:w="3266" w:type="dxa"/>
          </w:tcPr>
          <w:p w14:paraId="3EF706D6"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Akım</w:t>
            </w:r>
          </w:p>
        </w:tc>
        <w:tc>
          <w:tcPr>
            <w:tcW w:w="3687" w:type="dxa"/>
          </w:tcPr>
          <w:p w14:paraId="25CE1D54"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shd w:val="clear" w:color="auto" w:fill="FFFFFF"/>
                <w:lang w:eastAsia="ar-SA"/>
              </w:rPr>
            </w:pPr>
            <w:r w:rsidRPr="000F5981">
              <w:rPr>
                <w:rFonts w:ascii="Times New Roman" w:eastAsia="Times New Roman" w:hAnsi="Times New Roman" w:cs="Times New Roman"/>
                <w:b/>
                <w:bCs/>
                <w:color w:val="000000"/>
                <w:sz w:val="24"/>
                <w:szCs w:val="24"/>
                <w:shd w:val="clear" w:color="auto" w:fill="FFFFFF"/>
                <w:lang w:eastAsia="ar-SA"/>
              </w:rPr>
              <w:t xml:space="preserve">50 </w:t>
            </w:r>
            <w:proofErr w:type="spellStart"/>
            <w:r w:rsidRPr="000F5981">
              <w:rPr>
                <w:rFonts w:ascii="Times New Roman" w:eastAsia="Times New Roman" w:hAnsi="Times New Roman" w:cs="Times New Roman"/>
                <w:b/>
                <w:bCs/>
                <w:color w:val="000000"/>
                <w:sz w:val="24"/>
                <w:szCs w:val="24"/>
                <w:shd w:val="clear" w:color="auto" w:fill="FFFFFF"/>
                <w:lang w:eastAsia="ar-SA"/>
              </w:rPr>
              <w:t>mA</w:t>
            </w:r>
            <w:proofErr w:type="spellEnd"/>
          </w:p>
        </w:tc>
      </w:tr>
      <w:tr w:rsidR="00252B04" w:rsidRPr="000F5981" w14:paraId="2A6F14AA" w14:textId="77777777" w:rsidTr="0088637B">
        <w:trPr>
          <w:trHeight w:val="67"/>
        </w:trPr>
        <w:tc>
          <w:tcPr>
            <w:tcW w:w="3266" w:type="dxa"/>
          </w:tcPr>
          <w:p w14:paraId="36755265"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lang w:eastAsia="ar-SA"/>
              </w:rPr>
            </w:pPr>
            <w:r w:rsidRPr="000F5981">
              <w:rPr>
                <w:rFonts w:ascii="Times New Roman" w:eastAsia="Times New Roman" w:hAnsi="Times New Roman" w:cs="Times New Roman"/>
                <w:b/>
                <w:bCs/>
                <w:color w:val="000000"/>
                <w:sz w:val="24"/>
                <w:szCs w:val="24"/>
                <w:lang w:eastAsia="ar-SA"/>
              </w:rPr>
              <w:t>Boyutlar</w:t>
            </w:r>
          </w:p>
        </w:tc>
        <w:tc>
          <w:tcPr>
            <w:tcW w:w="3687" w:type="dxa"/>
          </w:tcPr>
          <w:p w14:paraId="4DE6CDB9" w14:textId="77777777" w:rsidR="00252B04" w:rsidRPr="000F5981" w:rsidRDefault="00252B04" w:rsidP="00252B04">
            <w:pPr>
              <w:suppressAutoHyphens/>
              <w:jc w:val="center"/>
              <w:rPr>
                <w:rFonts w:ascii="Times New Roman" w:eastAsia="Times New Roman" w:hAnsi="Times New Roman" w:cs="Times New Roman"/>
                <w:b/>
                <w:bCs/>
                <w:color w:val="000000"/>
                <w:sz w:val="24"/>
                <w:szCs w:val="24"/>
                <w:shd w:val="clear" w:color="auto" w:fill="FFFFFF"/>
                <w:lang w:eastAsia="ar-SA"/>
              </w:rPr>
            </w:pPr>
            <w:r w:rsidRPr="000F5981">
              <w:rPr>
                <w:rFonts w:ascii="Times New Roman" w:eastAsia="Times New Roman" w:hAnsi="Times New Roman" w:cs="Times New Roman"/>
                <w:b/>
                <w:bCs/>
                <w:color w:val="000000"/>
                <w:sz w:val="24"/>
                <w:szCs w:val="24"/>
                <w:shd w:val="clear" w:color="auto" w:fill="FFFFFF"/>
                <w:lang w:eastAsia="ar-SA"/>
              </w:rPr>
              <w:t>43*16*7 mm</w:t>
            </w:r>
          </w:p>
        </w:tc>
      </w:tr>
    </w:tbl>
    <w:p w14:paraId="6A3E6DD0" w14:textId="77777777" w:rsidR="000A4BA6" w:rsidRPr="000F5981" w:rsidRDefault="000A4BA6" w:rsidP="000A4BA6">
      <w:pPr>
        <w:shd w:val="clear" w:color="auto" w:fill="FFFFFF"/>
        <w:spacing w:after="0" w:line="360" w:lineRule="auto"/>
        <w:jc w:val="center"/>
        <w:rPr>
          <w:rFonts w:ascii="Times New Roman" w:eastAsia="Times New Roman" w:hAnsi="Times New Roman" w:cs="Times New Roman"/>
          <w:color w:val="202020"/>
          <w:sz w:val="24"/>
          <w:szCs w:val="24"/>
          <w:lang w:eastAsia="tr-TR"/>
        </w:rPr>
      </w:pPr>
    </w:p>
    <w:p w14:paraId="7807AEE2" w14:textId="77777777" w:rsidR="000A4BA6" w:rsidRPr="000A4BA6" w:rsidRDefault="000A4BA6" w:rsidP="000A4BA6">
      <w:pPr>
        <w:shd w:val="clear" w:color="auto" w:fill="FFFFFF"/>
        <w:spacing w:after="0" w:line="360" w:lineRule="auto"/>
        <w:jc w:val="center"/>
        <w:rPr>
          <w:rFonts w:ascii="Times New Roman" w:eastAsia="Times New Roman" w:hAnsi="Times New Roman" w:cs="Times New Roman"/>
          <w:color w:val="202020"/>
          <w:sz w:val="24"/>
          <w:szCs w:val="24"/>
          <w:lang w:eastAsia="tr-TR"/>
        </w:rPr>
      </w:pPr>
    </w:p>
    <w:p w14:paraId="0A0586B6" w14:textId="77777777" w:rsidR="000A4BA6" w:rsidRPr="000A4BA6" w:rsidRDefault="000A4BA6" w:rsidP="000A4BA6">
      <w:pPr>
        <w:shd w:val="clear" w:color="auto" w:fill="FFFFFF"/>
        <w:spacing w:after="0" w:line="360" w:lineRule="auto"/>
        <w:jc w:val="center"/>
        <w:rPr>
          <w:rFonts w:ascii="Times New Roman" w:eastAsia="Times New Roman" w:hAnsi="Times New Roman" w:cs="Times New Roman"/>
          <w:color w:val="202020"/>
          <w:sz w:val="24"/>
          <w:szCs w:val="24"/>
          <w:lang w:eastAsia="tr-TR"/>
        </w:rPr>
      </w:pPr>
    </w:p>
    <w:p w14:paraId="110D9A7C" w14:textId="77777777" w:rsidR="000A4BA6" w:rsidRPr="000A4BA6" w:rsidRDefault="000A4BA6" w:rsidP="000A4BA6">
      <w:pPr>
        <w:suppressAutoHyphens/>
        <w:spacing w:after="0" w:line="360" w:lineRule="auto"/>
        <w:jc w:val="both"/>
        <w:rPr>
          <w:rFonts w:ascii="Times New Roman" w:eastAsia="Times New Roman" w:hAnsi="Times New Roman" w:cs="Times New Roman"/>
          <w:b/>
          <w:bCs/>
          <w:color w:val="212529"/>
          <w:sz w:val="24"/>
          <w:szCs w:val="24"/>
          <w:shd w:val="clear" w:color="auto" w:fill="FFFFFF"/>
          <w:lang w:eastAsia="ar-SA"/>
        </w:rPr>
      </w:pPr>
    </w:p>
    <w:p w14:paraId="51EC3A86" w14:textId="77777777" w:rsidR="000A4BA6" w:rsidRPr="000A4BA6" w:rsidRDefault="000A4BA6" w:rsidP="000A4BA6">
      <w:pPr>
        <w:suppressAutoHyphens/>
        <w:spacing w:after="0" w:line="360" w:lineRule="auto"/>
        <w:jc w:val="both"/>
        <w:rPr>
          <w:rFonts w:ascii="Times New Roman" w:eastAsia="Times New Roman" w:hAnsi="Times New Roman" w:cs="Times New Roman"/>
          <w:color w:val="212529"/>
          <w:sz w:val="24"/>
          <w:szCs w:val="24"/>
          <w:shd w:val="clear" w:color="auto" w:fill="FFFFFF"/>
          <w:lang w:eastAsia="ar-SA"/>
        </w:rPr>
      </w:pPr>
      <w:r w:rsidRPr="000A4BA6">
        <w:rPr>
          <w:rFonts w:ascii="Times New Roman" w:eastAsia="Times New Roman" w:hAnsi="Times New Roman" w:cs="Times New Roman"/>
          <w:color w:val="212529"/>
          <w:sz w:val="24"/>
          <w:szCs w:val="24"/>
          <w:shd w:val="clear" w:color="auto" w:fill="FFFFFF"/>
          <w:lang w:eastAsia="ar-SA"/>
        </w:rPr>
        <w:t xml:space="preserve">       </w:t>
      </w:r>
    </w:p>
    <w:p w14:paraId="595EEAED" w14:textId="6487C5C8" w:rsidR="00252B04" w:rsidRPr="0088637B" w:rsidRDefault="000A4BA6" w:rsidP="0088637B">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lastRenderedPageBreak/>
        <w:t xml:space="preserve">       </w:t>
      </w:r>
      <w:r w:rsidR="00ED6E50">
        <w:rPr>
          <w:rFonts w:ascii="Times New Roman" w:eastAsia="Times New Roman" w:hAnsi="Times New Roman" w:cs="Times New Roman"/>
          <w:b/>
          <w:bCs/>
          <w:sz w:val="28"/>
          <w:szCs w:val="28"/>
          <w:lang w:val="en-US" w:eastAsia="ar-SA"/>
        </w:rPr>
        <w:t>3</w:t>
      </w:r>
      <w:r w:rsidR="00252B04" w:rsidRPr="000A4BA6">
        <w:rPr>
          <w:rFonts w:ascii="Times New Roman" w:eastAsia="Times New Roman" w:hAnsi="Times New Roman" w:cs="Times New Roman"/>
          <w:b/>
          <w:bCs/>
          <w:sz w:val="28"/>
          <w:szCs w:val="28"/>
          <w:lang w:val="en-US" w:eastAsia="ar-SA"/>
        </w:rPr>
        <w:t xml:space="preserve">.2.3 </w:t>
      </w:r>
      <w:r w:rsidR="00E276EF">
        <w:rPr>
          <w:rFonts w:ascii="Times New Roman" w:eastAsia="Times New Roman" w:hAnsi="Times New Roman" w:cs="Times New Roman"/>
          <w:b/>
          <w:bCs/>
          <w:sz w:val="28"/>
          <w:szCs w:val="28"/>
          <w:lang w:val="en-US" w:eastAsia="ar-SA"/>
        </w:rPr>
        <w:t>Arduino Nano</w:t>
      </w:r>
    </w:p>
    <w:p w14:paraId="350A58BE" w14:textId="68FB3F8C" w:rsidR="00ED6E50" w:rsidRDefault="00ED6E50" w:rsidP="009026AD">
      <w:pPr>
        <w:suppressAutoHyphens/>
        <w:spacing w:after="0" w:line="360" w:lineRule="auto"/>
        <w:jc w:val="both"/>
        <w:rPr>
          <w:rFonts w:ascii="Times New Roman" w:eastAsia="Times New Roman" w:hAnsi="Times New Roman" w:cs="Times New Roman"/>
          <w:b/>
          <w:bCs/>
          <w:sz w:val="28"/>
          <w:szCs w:val="28"/>
          <w:lang w:val="en-US" w:eastAsia="ar-SA"/>
        </w:rPr>
      </w:pPr>
    </w:p>
    <w:p w14:paraId="3B429507" w14:textId="275347DF" w:rsidR="003406D0" w:rsidRDefault="00ED6E50" w:rsidP="009026AD">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Bu projede </w:t>
      </w:r>
      <w:proofErr w:type="spellStart"/>
      <w:r w:rsidRPr="000A4BA6">
        <w:rPr>
          <w:rFonts w:ascii="Times New Roman" w:eastAsia="Times New Roman" w:hAnsi="Times New Roman" w:cs="Times New Roman"/>
          <w:sz w:val="24"/>
          <w:szCs w:val="24"/>
          <w:lang w:eastAsia="ar-SA"/>
        </w:rPr>
        <w:t>sensörlerden</w:t>
      </w:r>
      <w:proofErr w:type="spellEnd"/>
      <w:r w:rsidRPr="000A4BA6">
        <w:rPr>
          <w:rFonts w:ascii="Times New Roman" w:eastAsia="Times New Roman" w:hAnsi="Times New Roman" w:cs="Times New Roman"/>
          <w:sz w:val="24"/>
          <w:szCs w:val="24"/>
          <w:lang w:eastAsia="ar-SA"/>
        </w:rPr>
        <w:t xml:space="preserve"> gelen veriyi işleyerek komut gönderen bir </w:t>
      </w:r>
      <w:proofErr w:type="spellStart"/>
      <w:r w:rsidRPr="000A4BA6">
        <w:rPr>
          <w:rFonts w:ascii="Times New Roman" w:eastAsia="Times New Roman" w:hAnsi="Times New Roman" w:cs="Times New Roman"/>
          <w:sz w:val="24"/>
          <w:szCs w:val="24"/>
          <w:lang w:eastAsia="ar-SA"/>
        </w:rPr>
        <w:t>mikrodenetleyiciye</w:t>
      </w:r>
      <w:proofErr w:type="spellEnd"/>
      <w:r w:rsidRPr="000A4BA6">
        <w:rPr>
          <w:rFonts w:ascii="Times New Roman" w:eastAsia="Times New Roman" w:hAnsi="Times New Roman" w:cs="Times New Roman"/>
          <w:sz w:val="24"/>
          <w:szCs w:val="24"/>
          <w:lang w:eastAsia="ar-SA"/>
        </w:rPr>
        <w:t xml:space="preserve"> ihtiyaç duyulmuştur</w:t>
      </w:r>
      <w:r>
        <w:rPr>
          <w:rFonts w:ascii="Times New Roman" w:eastAsia="Times New Roman" w:hAnsi="Times New Roman" w:cs="Times New Roman"/>
          <w:sz w:val="24"/>
          <w:szCs w:val="24"/>
          <w:lang w:eastAsia="ar-SA"/>
        </w:rPr>
        <w:t>.</w:t>
      </w:r>
      <w:r w:rsidR="009026AD">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Mikrodenetleyici</w:t>
      </w:r>
      <w:proofErr w:type="spellEnd"/>
      <w:r>
        <w:rPr>
          <w:rFonts w:ascii="Times New Roman" w:eastAsia="Times New Roman" w:hAnsi="Times New Roman" w:cs="Times New Roman"/>
          <w:sz w:val="24"/>
          <w:szCs w:val="24"/>
          <w:lang w:eastAsia="ar-SA"/>
        </w:rPr>
        <w:t xml:space="preserve"> seçimi yapılırken kullanılan </w:t>
      </w:r>
      <w:proofErr w:type="spellStart"/>
      <w:r>
        <w:rPr>
          <w:rFonts w:ascii="Times New Roman" w:eastAsia="Times New Roman" w:hAnsi="Times New Roman" w:cs="Times New Roman"/>
          <w:sz w:val="24"/>
          <w:szCs w:val="24"/>
          <w:lang w:eastAsia="ar-SA"/>
        </w:rPr>
        <w:t>sensörler</w:t>
      </w:r>
      <w:proofErr w:type="spellEnd"/>
      <w:r>
        <w:rPr>
          <w:rFonts w:ascii="Times New Roman" w:eastAsia="Times New Roman" w:hAnsi="Times New Roman" w:cs="Times New Roman"/>
          <w:sz w:val="24"/>
          <w:szCs w:val="24"/>
          <w:lang w:eastAsia="ar-SA"/>
        </w:rPr>
        <w:t>, modüller veya motor gibi birimlerin uyum içinde çalışabilmesi için dikkat edilmiştir.</w:t>
      </w:r>
      <w:r w:rsidR="009026AD">
        <w:rPr>
          <w:rFonts w:ascii="Times New Roman" w:eastAsia="Times New Roman" w:hAnsi="Times New Roman" w:cs="Times New Roman"/>
          <w:sz w:val="24"/>
          <w:szCs w:val="24"/>
          <w:lang w:eastAsia="ar-SA"/>
        </w:rPr>
        <w:t xml:space="preserve"> </w:t>
      </w:r>
      <w:r w:rsidR="003406D0">
        <w:rPr>
          <w:rFonts w:ascii="Times New Roman" w:eastAsia="Times New Roman" w:hAnsi="Times New Roman" w:cs="Times New Roman"/>
          <w:sz w:val="24"/>
          <w:szCs w:val="24"/>
          <w:lang w:eastAsia="ar-SA"/>
        </w:rPr>
        <w:t xml:space="preserve">Robotik projelerde </w:t>
      </w:r>
      <w:proofErr w:type="spellStart"/>
      <w:r w:rsidR="003406D0">
        <w:rPr>
          <w:rFonts w:ascii="Times New Roman" w:eastAsia="Times New Roman" w:hAnsi="Times New Roman" w:cs="Times New Roman"/>
          <w:sz w:val="24"/>
          <w:szCs w:val="24"/>
          <w:lang w:eastAsia="ar-SA"/>
        </w:rPr>
        <w:t>Arduino</w:t>
      </w:r>
      <w:proofErr w:type="spellEnd"/>
      <w:r w:rsidR="003406D0">
        <w:rPr>
          <w:rFonts w:ascii="Times New Roman" w:eastAsia="Times New Roman" w:hAnsi="Times New Roman" w:cs="Times New Roman"/>
          <w:sz w:val="24"/>
          <w:szCs w:val="24"/>
          <w:lang w:eastAsia="ar-SA"/>
        </w:rPr>
        <w:t xml:space="preserve"> veya ESP32 kartları sıklıkla kullanılmaktadır.</w:t>
      </w:r>
      <w:r w:rsidR="009026AD">
        <w:rPr>
          <w:rFonts w:ascii="Times New Roman" w:eastAsia="Times New Roman" w:hAnsi="Times New Roman" w:cs="Times New Roman"/>
          <w:sz w:val="24"/>
          <w:szCs w:val="24"/>
          <w:lang w:eastAsia="ar-SA"/>
        </w:rPr>
        <w:t xml:space="preserve"> </w:t>
      </w:r>
      <w:proofErr w:type="spellStart"/>
      <w:r w:rsidR="003406D0">
        <w:rPr>
          <w:rFonts w:ascii="Times New Roman" w:eastAsia="Times New Roman" w:hAnsi="Times New Roman" w:cs="Times New Roman"/>
          <w:sz w:val="24"/>
          <w:szCs w:val="24"/>
          <w:lang w:eastAsia="ar-SA"/>
        </w:rPr>
        <w:t>Arduino</w:t>
      </w:r>
      <w:proofErr w:type="spellEnd"/>
      <w:r w:rsidR="003406D0">
        <w:rPr>
          <w:rFonts w:ascii="Times New Roman" w:eastAsia="Times New Roman" w:hAnsi="Times New Roman" w:cs="Times New Roman"/>
          <w:sz w:val="24"/>
          <w:szCs w:val="24"/>
          <w:lang w:eastAsia="ar-SA"/>
        </w:rPr>
        <w:t xml:space="preserve"> geliştirme kartları ESP32 geliştirme kartlarına göre daha düşük maliyetlidir</w:t>
      </w:r>
      <w:r w:rsidR="009026AD">
        <w:rPr>
          <w:rFonts w:ascii="Times New Roman" w:eastAsia="Times New Roman" w:hAnsi="Times New Roman" w:cs="Times New Roman"/>
          <w:sz w:val="24"/>
          <w:szCs w:val="24"/>
          <w:lang w:eastAsia="ar-SA"/>
        </w:rPr>
        <w:t xml:space="preserve">. </w:t>
      </w:r>
      <w:r w:rsidR="003406D0">
        <w:rPr>
          <w:rFonts w:ascii="Times New Roman" w:eastAsia="Times New Roman" w:hAnsi="Times New Roman" w:cs="Times New Roman"/>
          <w:sz w:val="24"/>
          <w:szCs w:val="24"/>
          <w:lang w:eastAsia="ar-SA"/>
        </w:rPr>
        <w:t xml:space="preserve">Her iki kartta da giriş-çıkış </w:t>
      </w:r>
      <w:proofErr w:type="spellStart"/>
      <w:r w:rsidR="003406D0">
        <w:rPr>
          <w:rFonts w:ascii="Times New Roman" w:eastAsia="Times New Roman" w:hAnsi="Times New Roman" w:cs="Times New Roman"/>
          <w:sz w:val="24"/>
          <w:szCs w:val="24"/>
          <w:lang w:eastAsia="ar-SA"/>
        </w:rPr>
        <w:t>pin</w:t>
      </w:r>
      <w:proofErr w:type="spellEnd"/>
      <w:r w:rsidR="003406D0">
        <w:rPr>
          <w:rFonts w:ascii="Times New Roman" w:eastAsia="Times New Roman" w:hAnsi="Times New Roman" w:cs="Times New Roman"/>
          <w:sz w:val="24"/>
          <w:szCs w:val="24"/>
          <w:lang w:eastAsia="ar-SA"/>
        </w:rPr>
        <w:t xml:space="preserve"> sayısı</w:t>
      </w:r>
      <w:r w:rsidR="009026AD">
        <w:rPr>
          <w:rFonts w:ascii="Times New Roman" w:eastAsia="Times New Roman" w:hAnsi="Times New Roman" w:cs="Times New Roman"/>
          <w:sz w:val="24"/>
          <w:szCs w:val="24"/>
          <w:lang w:eastAsia="ar-SA"/>
        </w:rPr>
        <w:t xml:space="preserve"> bakımından uygunluk bulunmaktadır. </w:t>
      </w:r>
      <w:r w:rsidR="003406D0">
        <w:rPr>
          <w:rFonts w:ascii="Times New Roman" w:eastAsia="Times New Roman" w:hAnsi="Times New Roman" w:cs="Times New Roman"/>
          <w:sz w:val="24"/>
          <w:szCs w:val="24"/>
          <w:lang w:eastAsia="ar-SA"/>
        </w:rPr>
        <w:t xml:space="preserve">Bu projede, </w:t>
      </w:r>
      <w:r w:rsidR="009026AD">
        <w:rPr>
          <w:rFonts w:ascii="Times New Roman" w:eastAsia="Times New Roman" w:hAnsi="Times New Roman" w:cs="Times New Roman"/>
          <w:sz w:val="24"/>
          <w:szCs w:val="24"/>
          <w:lang w:eastAsia="ar-SA"/>
        </w:rPr>
        <w:t xml:space="preserve">uygun dijital ve analog </w:t>
      </w:r>
      <w:proofErr w:type="spellStart"/>
      <w:r w:rsidR="009026AD">
        <w:rPr>
          <w:rFonts w:ascii="Times New Roman" w:eastAsia="Times New Roman" w:hAnsi="Times New Roman" w:cs="Times New Roman"/>
          <w:sz w:val="24"/>
          <w:szCs w:val="24"/>
          <w:lang w:eastAsia="ar-SA"/>
        </w:rPr>
        <w:t>pin</w:t>
      </w:r>
      <w:proofErr w:type="spellEnd"/>
      <w:r w:rsidR="009026AD">
        <w:rPr>
          <w:rFonts w:ascii="Times New Roman" w:eastAsia="Times New Roman" w:hAnsi="Times New Roman" w:cs="Times New Roman"/>
          <w:sz w:val="24"/>
          <w:szCs w:val="24"/>
          <w:lang w:eastAsia="ar-SA"/>
        </w:rPr>
        <w:t xml:space="preserve"> sayısını </w:t>
      </w:r>
      <w:r w:rsidRPr="000A4BA6">
        <w:rPr>
          <w:rFonts w:ascii="Times New Roman" w:eastAsia="Times New Roman" w:hAnsi="Times New Roman" w:cs="Times New Roman"/>
          <w:sz w:val="24"/>
          <w:szCs w:val="24"/>
          <w:lang w:eastAsia="ar-SA"/>
        </w:rPr>
        <w:t>karşılaması</w:t>
      </w:r>
      <w:r w:rsidR="009026AD">
        <w:rPr>
          <w:rFonts w:ascii="Times New Roman" w:eastAsia="Times New Roman" w:hAnsi="Times New Roman" w:cs="Times New Roman"/>
          <w:sz w:val="24"/>
          <w:szCs w:val="24"/>
          <w:lang w:eastAsia="ar-SA"/>
        </w:rPr>
        <w:t xml:space="preserve"> ve uygun fiyatlı olması</w:t>
      </w:r>
      <w:r w:rsidRPr="000A4BA6">
        <w:rPr>
          <w:rFonts w:ascii="Times New Roman" w:eastAsia="Times New Roman" w:hAnsi="Times New Roman" w:cs="Times New Roman"/>
          <w:sz w:val="24"/>
          <w:szCs w:val="24"/>
          <w:lang w:eastAsia="ar-SA"/>
        </w:rPr>
        <w:t xml:space="preserve"> </w:t>
      </w:r>
      <w:r>
        <w:rPr>
          <w:rFonts w:ascii="Times New Roman" w:eastAsia="Times New Roman" w:hAnsi="Times New Roman" w:cs="Times New Roman"/>
          <w:sz w:val="24"/>
          <w:szCs w:val="24"/>
          <w:lang w:eastAsia="ar-SA"/>
        </w:rPr>
        <w:t>nedeniyle,</w:t>
      </w:r>
      <w:r w:rsidR="009026AD">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mikrodenetleyici</w:t>
      </w:r>
      <w:proofErr w:type="spellEnd"/>
      <w:r w:rsidRPr="000A4BA6">
        <w:rPr>
          <w:rFonts w:ascii="Times New Roman" w:eastAsia="Times New Roman" w:hAnsi="Times New Roman" w:cs="Times New Roman"/>
          <w:sz w:val="24"/>
          <w:szCs w:val="24"/>
          <w:lang w:eastAsia="ar-SA"/>
        </w:rPr>
        <w:t xml:space="preserve"> olarak Atmega328</w:t>
      </w:r>
      <w:r>
        <w:rPr>
          <w:rFonts w:ascii="Times New Roman" w:eastAsia="Times New Roman" w:hAnsi="Times New Roman" w:cs="Times New Roman"/>
          <w:sz w:val="24"/>
          <w:szCs w:val="24"/>
          <w:lang w:eastAsia="ar-SA"/>
        </w:rPr>
        <w:t>p</w:t>
      </w:r>
      <w:r w:rsidRPr="000A4BA6">
        <w:rPr>
          <w:rFonts w:ascii="Times New Roman" w:eastAsia="Times New Roman" w:hAnsi="Times New Roman" w:cs="Times New Roman"/>
          <w:sz w:val="24"/>
          <w:szCs w:val="24"/>
          <w:lang w:eastAsia="ar-SA"/>
        </w:rPr>
        <w:t xml:space="preserve"> işlemcisine sahip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NANO kullanılmıştır.</w:t>
      </w:r>
      <w:r w:rsidR="009026AD">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NANO’nun</w:t>
      </w:r>
      <w:proofErr w:type="spellEnd"/>
      <w:r w:rsidRPr="000A4BA6">
        <w:rPr>
          <w:rFonts w:ascii="Times New Roman" w:eastAsia="Times New Roman" w:hAnsi="Times New Roman" w:cs="Times New Roman"/>
          <w:sz w:val="24"/>
          <w:szCs w:val="24"/>
          <w:lang w:eastAsia="ar-SA"/>
        </w:rPr>
        <w:t xml:space="preserve"> teknik özellikleri </w:t>
      </w:r>
      <w:r w:rsidR="009026AD" w:rsidRPr="000A4BA6">
        <w:rPr>
          <w:rFonts w:ascii="Times New Roman" w:eastAsia="Times New Roman" w:hAnsi="Times New Roman" w:cs="Times New Roman"/>
          <w:sz w:val="24"/>
          <w:szCs w:val="24"/>
          <w:lang w:eastAsia="ar-SA"/>
        </w:rPr>
        <w:t>Tablo3.4’te</w:t>
      </w:r>
      <w:r w:rsidRPr="000A4BA6">
        <w:rPr>
          <w:rFonts w:ascii="Times New Roman" w:eastAsia="Times New Roman" w:hAnsi="Times New Roman" w:cs="Times New Roman"/>
          <w:sz w:val="24"/>
          <w:szCs w:val="24"/>
          <w:lang w:eastAsia="ar-SA"/>
        </w:rPr>
        <w:t xml:space="preserve"> verilmiştir</w:t>
      </w:r>
      <w:r>
        <w:rPr>
          <w:rFonts w:ascii="Times New Roman" w:eastAsia="Times New Roman" w:hAnsi="Times New Roman" w:cs="Times New Roman"/>
          <w:sz w:val="24"/>
          <w:szCs w:val="24"/>
          <w:lang w:eastAsia="ar-SA"/>
        </w:rPr>
        <w:t>.</w:t>
      </w:r>
    </w:p>
    <w:p w14:paraId="01CA6F2D" w14:textId="77777777" w:rsidR="009026AD" w:rsidRPr="000A4BA6" w:rsidRDefault="009026AD" w:rsidP="009026AD">
      <w:pPr>
        <w:suppressAutoHyphens/>
        <w:spacing w:after="0" w:line="360" w:lineRule="auto"/>
        <w:jc w:val="center"/>
        <w:rPr>
          <w:rFonts w:ascii="Times New Roman" w:eastAsia="Times New Roman" w:hAnsi="Times New Roman" w:cs="Times New Roman"/>
          <w:color w:val="000000"/>
          <w:sz w:val="24"/>
          <w:szCs w:val="24"/>
          <w:shd w:val="clear" w:color="auto" w:fill="FFFFFF"/>
          <w:lang w:eastAsia="ar-SA"/>
        </w:rPr>
      </w:pPr>
      <w:r w:rsidRPr="000A4BA6">
        <w:rPr>
          <w:rFonts w:ascii="Times New Roman" w:eastAsia="Times New Roman" w:hAnsi="Times New Roman" w:cs="Times New Roman"/>
          <w:sz w:val="24"/>
          <w:szCs w:val="24"/>
          <w:lang w:eastAsia="ar-SA"/>
        </w:rPr>
        <w:t xml:space="preserve">Tablo3.4 </w:t>
      </w:r>
      <w:proofErr w:type="spellStart"/>
      <w:r w:rsidRPr="000A4BA6">
        <w:rPr>
          <w:rFonts w:ascii="Times New Roman" w:eastAsia="Times New Roman" w:hAnsi="Times New Roman" w:cs="Times New Roman"/>
          <w:sz w:val="24"/>
          <w:szCs w:val="24"/>
          <w:lang w:eastAsia="ar-SA"/>
        </w:rPr>
        <w:t>Arduino</w:t>
      </w:r>
      <w:proofErr w:type="spellEnd"/>
      <w:r w:rsidRPr="000A4BA6">
        <w:rPr>
          <w:rFonts w:ascii="Times New Roman" w:eastAsia="Times New Roman" w:hAnsi="Times New Roman" w:cs="Times New Roman"/>
          <w:sz w:val="24"/>
          <w:szCs w:val="24"/>
          <w:lang w:eastAsia="ar-SA"/>
        </w:rPr>
        <w:t xml:space="preserve"> NANO Teknik Özellikleri</w:t>
      </w:r>
    </w:p>
    <w:p w14:paraId="4E17C5F2" w14:textId="77777777" w:rsidR="009026AD" w:rsidRPr="000A4BA6" w:rsidRDefault="009026AD" w:rsidP="009026AD">
      <w:pPr>
        <w:shd w:val="clear" w:color="auto" w:fill="FFFFFF"/>
        <w:suppressAutoHyphens/>
        <w:spacing w:after="0" w:line="360" w:lineRule="auto"/>
        <w:jc w:val="both"/>
        <w:textAlignment w:val="baseline"/>
        <w:rPr>
          <w:rFonts w:ascii="Times New Roman" w:eastAsia="Times New Roman" w:hAnsi="Times New Roman" w:cs="Times New Roman"/>
          <w:color w:val="000000"/>
          <w:sz w:val="24"/>
          <w:szCs w:val="24"/>
          <w:lang w:eastAsia="tr-TR"/>
        </w:rPr>
      </w:pPr>
    </w:p>
    <w:tbl>
      <w:tblPr>
        <w:tblStyle w:val="TabloKlavuzu"/>
        <w:tblpPr w:leftFromText="141" w:rightFromText="141" w:vertAnchor="text" w:horzAnchor="margin" w:tblpXSpec="center" w:tblpY="207"/>
        <w:tblW w:w="7053" w:type="dxa"/>
        <w:tblLook w:val="04A0" w:firstRow="1" w:lastRow="0" w:firstColumn="1" w:lastColumn="0" w:noHBand="0" w:noVBand="1"/>
      </w:tblPr>
      <w:tblGrid>
        <w:gridCol w:w="3466"/>
        <w:gridCol w:w="3587"/>
      </w:tblGrid>
      <w:tr w:rsidR="009026AD" w:rsidRPr="000A4BA6" w14:paraId="413D1710" w14:textId="77777777" w:rsidTr="008076E9">
        <w:trPr>
          <w:trHeight w:val="392"/>
        </w:trPr>
        <w:tc>
          <w:tcPr>
            <w:tcW w:w="3466" w:type="dxa"/>
            <w:tcBorders>
              <w:top w:val="single" w:sz="4" w:space="0" w:color="auto"/>
              <w:left w:val="single" w:sz="4" w:space="0" w:color="auto"/>
              <w:bottom w:val="single" w:sz="4" w:space="0" w:color="auto"/>
              <w:right w:val="single" w:sz="4" w:space="0" w:color="auto"/>
            </w:tcBorders>
            <w:hideMark/>
          </w:tcPr>
          <w:p w14:paraId="0111C264" w14:textId="77777777" w:rsidR="009026AD" w:rsidRPr="000A4BA6" w:rsidRDefault="009026AD" w:rsidP="008076E9">
            <w:pPr>
              <w:suppressAutoHyphens/>
              <w:jc w:val="both"/>
              <w:rPr>
                <w:rFonts w:ascii="Times New Roman" w:eastAsia="Times New Roman" w:hAnsi="Times New Roman" w:cs="Times New Roman"/>
                <w:b/>
                <w:bCs/>
              </w:rPr>
            </w:pPr>
            <w:bookmarkStart w:id="32" w:name="_Hlk78797461"/>
            <w:proofErr w:type="spellStart"/>
            <w:r w:rsidRPr="000A4BA6">
              <w:rPr>
                <w:rFonts w:ascii="Times New Roman" w:eastAsia="Times New Roman" w:hAnsi="Times New Roman" w:cs="Times New Roman"/>
                <w:b/>
                <w:bCs/>
                <w:sz w:val="24"/>
                <w:szCs w:val="24"/>
                <w:lang w:eastAsia="ar-SA"/>
              </w:rPr>
              <w:t>Microdenetleyici</w:t>
            </w:r>
            <w:proofErr w:type="spellEnd"/>
          </w:p>
        </w:tc>
        <w:tc>
          <w:tcPr>
            <w:tcW w:w="3587" w:type="dxa"/>
            <w:tcBorders>
              <w:top w:val="single" w:sz="4" w:space="0" w:color="auto"/>
              <w:left w:val="single" w:sz="4" w:space="0" w:color="auto"/>
              <w:bottom w:val="single" w:sz="4" w:space="0" w:color="auto"/>
              <w:right w:val="single" w:sz="4" w:space="0" w:color="auto"/>
            </w:tcBorders>
            <w:hideMark/>
          </w:tcPr>
          <w:p w14:paraId="215B28E8"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Atmega328p/Atmega168</w:t>
            </w:r>
          </w:p>
        </w:tc>
      </w:tr>
      <w:tr w:rsidR="009026AD" w:rsidRPr="000A4BA6" w14:paraId="4A03279A" w14:textId="77777777" w:rsidTr="008076E9">
        <w:trPr>
          <w:trHeight w:val="403"/>
        </w:trPr>
        <w:tc>
          <w:tcPr>
            <w:tcW w:w="3466" w:type="dxa"/>
            <w:tcBorders>
              <w:top w:val="single" w:sz="4" w:space="0" w:color="auto"/>
              <w:left w:val="single" w:sz="4" w:space="0" w:color="auto"/>
              <w:bottom w:val="single" w:sz="4" w:space="0" w:color="auto"/>
              <w:right w:val="single" w:sz="4" w:space="0" w:color="auto"/>
            </w:tcBorders>
            <w:hideMark/>
          </w:tcPr>
          <w:p w14:paraId="5FAA8A6E"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Çalışma Gerilimi</w:t>
            </w:r>
          </w:p>
        </w:tc>
        <w:tc>
          <w:tcPr>
            <w:tcW w:w="3587" w:type="dxa"/>
            <w:tcBorders>
              <w:top w:val="single" w:sz="4" w:space="0" w:color="auto"/>
              <w:left w:val="single" w:sz="4" w:space="0" w:color="auto"/>
              <w:bottom w:val="single" w:sz="4" w:space="0" w:color="auto"/>
              <w:right w:val="single" w:sz="4" w:space="0" w:color="auto"/>
            </w:tcBorders>
            <w:hideMark/>
          </w:tcPr>
          <w:p w14:paraId="2C8D7661"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5V</w:t>
            </w:r>
          </w:p>
        </w:tc>
      </w:tr>
      <w:tr w:rsidR="009026AD" w:rsidRPr="000A4BA6" w14:paraId="05369C21" w14:textId="77777777" w:rsidTr="008076E9">
        <w:trPr>
          <w:trHeight w:val="369"/>
        </w:trPr>
        <w:tc>
          <w:tcPr>
            <w:tcW w:w="3466" w:type="dxa"/>
            <w:tcBorders>
              <w:top w:val="single" w:sz="4" w:space="0" w:color="auto"/>
              <w:left w:val="single" w:sz="4" w:space="0" w:color="auto"/>
              <w:bottom w:val="single" w:sz="4" w:space="0" w:color="auto"/>
              <w:right w:val="single" w:sz="4" w:space="0" w:color="auto"/>
            </w:tcBorders>
            <w:hideMark/>
          </w:tcPr>
          <w:p w14:paraId="761319E8"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Giriş Voltajı</w:t>
            </w:r>
          </w:p>
        </w:tc>
        <w:tc>
          <w:tcPr>
            <w:tcW w:w="3587" w:type="dxa"/>
            <w:tcBorders>
              <w:top w:val="single" w:sz="4" w:space="0" w:color="auto"/>
              <w:left w:val="single" w:sz="4" w:space="0" w:color="auto"/>
              <w:bottom w:val="single" w:sz="4" w:space="0" w:color="auto"/>
              <w:right w:val="single" w:sz="4" w:space="0" w:color="auto"/>
            </w:tcBorders>
            <w:hideMark/>
          </w:tcPr>
          <w:p w14:paraId="55D5C6C0"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7-12V</w:t>
            </w:r>
          </w:p>
        </w:tc>
      </w:tr>
      <w:tr w:rsidR="009026AD" w:rsidRPr="000A4BA6" w14:paraId="5625BEE3" w14:textId="77777777" w:rsidTr="008076E9">
        <w:trPr>
          <w:trHeight w:val="415"/>
        </w:trPr>
        <w:tc>
          <w:tcPr>
            <w:tcW w:w="3466" w:type="dxa"/>
            <w:tcBorders>
              <w:top w:val="single" w:sz="4" w:space="0" w:color="auto"/>
              <w:left w:val="single" w:sz="4" w:space="0" w:color="auto"/>
              <w:bottom w:val="single" w:sz="4" w:space="0" w:color="auto"/>
              <w:right w:val="single" w:sz="4" w:space="0" w:color="auto"/>
            </w:tcBorders>
            <w:hideMark/>
          </w:tcPr>
          <w:p w14:paraId="1B105271"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 xml:space="preserve">Dijital I/O </w:t>
            </w:r>
            <w:proofErr w:type="spellStart"/>
            <w:r w:rsidRPr="000A4BA6">
              <w:rPr>
                <w:rFonts w:ascii="Times New Roman" w:eastAsia="Times New Roman" w:hAnsi="Times New Roman" w:cs="Times New Roman"/>
                <w:b/>
                <w:bCs/>
                <w:sz w:val="24"/>
                <w:szCs w:val="24"/>
                <w:lang w:eastAsia="ar-SA"/>
              </w:rPr>
              <w:t>Pinleri</w:t>
            </w:r>
            <w:proofErr w:type="spellEnd"/>
          </w:p>
        </w:tc>
        <w:tc>
          <w:tcPr>
            <w:tcW w:w="3587" w:type="dxa"/>
            <w:tcBorders>
              <w:top w:val="single" w:sz="4" w:space="0" w:color="auto"/>
              <w:left w:val="single" w:sz="4" w:space="0" w:color="auto"/>
              <w:bottom w:val="single" w:sz="4" w:space="0" w:color="auto"/>
              <w:right w:val="single" w:sz="4" w:space="0" w:color="auto"/>
            </w:tcBorders>
            <w:hideMark/>
          </w:tcPr>
          <w:p w14:paraId="5C377238"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14</w:t>
            </w:r>
          </w:p>
        </w:tc>
      </w:tr>
      <w:tr w:rsidR="009026AD" w:rsidRPr="000A4BA6" w14:paraId="2A5E29F6" w14:textId="77777777" w:rsidTr="008076E9">
        <w:trPr>
          <w:trHeight w:val="381"/>
        </w:trPr>
        <w:tc>
          <w:tcPr>
            <w:tcW w:w="3466" w:type="dxa"/>
            <w:tcBorders>
              <w:top w:val="single" w:sz="4" w:space="0" w:color="auto"/>
              <w:left w:val="single" w:sz="4" w:space="0" w:color="auto"/>
              <w:bottom w:val="single" w:sz="4" w:space="0" w:color="auto"/>
              <w:right w:val="single" w:sz="4" w:space="0" w:color="auto"/>
            </w:tcBorders>
            <w:hideMark/>
          </w:tcPr>
          <w:p w14:paraId="0118DD91"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PWM</w:t>
            </w:r>
          </w:p>
        </w:tc>
        <w:tc>
          <w:tcPr>
            <w:tcW w:w="3587" w:type="dxa"/>
            <w:tcBorders>
              <w:top w:val="single" w:sz="4" w:space="0" w:color="auto"/>
              <w:left w:val="single" w:sz="4" w:space="0" w:color="auto"/>
              <w:bottom w:val="single" w:sz="4" w:space="0" w:color="auto"/>
              <w:right w:val="single" w:sz="4" w:space="0" w:color="auto"/>
            </w:tcBorders>
            <w:hideMark/>
          </w:tcPr>
          <w:p w14:paraId="31F8A1A6"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6</w:t>
            </w:r>
          </w:p>
        </w:tc>
      </w:tr>
      <w:tr w:rsidR="009026AD" w:rsidRPr="000A4BA6" w14:paraId="4F5991F7" w14:textId="77777777" w:rsidTr="008076E9">
        <w:trPr>
          <w:trHeight w:val="402"/>
        </w:trPr>
        <w:tc>
          <w:tcPr>
            <w:tcW w:w="3466" w:type="dxa"/>
            <w:tcBorders>
              <w:top w:val="single" w:sz="4" w:space="0" w:color="auto"/>
              <w:left w:val="single" w:sz="4" w:space="0" w:color="auto"/>
              <w:bottom w:val="single" w:sz="4" w:space="0" w:color="auto"/>
              <w:right w:val="single" w:sz="4" w:space="0" w:color="auto"/>
            </w:tcBorders>
            <w:hideMark/>
          </w:tcPr>
          <w:p w14:paraId="797C7A5F"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 xml:space="preserve">Analog Giriş </w:t>
            </w:r>
            <w:proofErr w:type="spellStart"/>
            <w:r w:rsidRPr="000A4BA6">
              <w:rPr>
                <w:rFonts w:ascii="Times New Roman" w:eastAsia="Times New Roman" w:hAnsi="Times New Roman" w:cs="Times New Roman"/>
                <w:b/>
                <w:bCs/>
                <w:sz w:val="24"/>
                <w:szCs w:val="24"/>
                <w:lang w:eastAsia="ar-SA"/>
              </w:rPr>
              <w:t>Pinleri</w:t>
            </w:r>
            <w:proofErr w:type="spellEnd"/>
          </w:p>
        </w:tc>
        <w:tc>
          <w:tcPr>
            <w:tcW w:w="3587" w:type="dxa"/>
            <w:tcBorders>
              <w:top w:val="single" w:sz="4" w:space="0" w:color="auto"/>
              <w:left w:val="single" w:sz="4" w:space="0" w:color="auto"/>
              <w:bottom w:val="single" w:sz="4" w:space="0" w:color="auto"/>
              <w:right w:val="single" w:sz="4" w:space="0" w:color="auto"/>
            </w:tcBorders>
            <w:hideMark/>
          </w:tcPr>
          <w:p w14:paraId="376F9951"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8</w:t>
            </w:r>
          </w:p>
        </w:tc>
      </w:tr>
      <w:tr w:rsidR="009026AD" w:rsidRPr="000A4BA6" w14:paraId="0E0CF61F" w14:textId="77777777" w:rsidTr="008076E9">
        <w:trPr>
          <w:trHeight w:val="379"/>
        </w:trPr>
        <w:tc>
          <w:tcPr>
            <w:tcW w:w="3466" w:type="dxa"/>
            <w:tcBorders>
              <w:top w:val="single" w:sz="4" w:space="0" w:color="auto"/>
              <w:left w:val="single" w:sz="4" w:space="0" w:color="auto"/>
              <w:bottom w:val="single" w:sz="4" w:space="0" w:color="auto"/>
              <w:right w:val="single" w:sz="4" w:space="0" w:color="auto"/>
            </w:tcBorders>
            <w:hideMark/>
          </w:tcPr>
          <w:p w14:paraId="3A418CE5"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Max</w:t>
            </w:r>
            <w:proofErr w:type="spellEnd"/>
            <w:r w:rsidRPr="000A4BA6">
              <w:rPr>
                <w:rFonts w:ascii="Times New Roman" w:eastAsia="Times New Roman" w:hAnsi="Times New Roman" w:cs="Times New Roman"/>
                <w:b/>
                <w:bCs/>
                <w:sz w:val="24"/>
                <w:szCs w:val="24"/>
                <w:lang w:eastAsia="ar-SA"/>
              </w:rPr>
              <w:t xml:space="preserve"> Akım</w:t>
            </w:r>
          </w:p>
        </w:tc>
        <w:tc>
          <w:tcPr>
            <w:tcW w:w="3587" w:type="dxa"/>
            <w:tcBorders>
              <w:top w:val="single" w:sz="4" w:space="0" w:color="auto"/>
              <w:left w:val="single" w:sz="4" w:space="0" w:color="auto"/>
              <w:bottom w:val="single" w:sz="4" w:space="0" w:color="auto"/>
              <w:right w:val="single" w:sz="4" w:space="0" w:color="auto"/>
            </w:tcBorders>
            <w:hideMark/>
          </w:tcPr>
          <w:p w14:paraId="7FC6F0B3"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40mA</w:t>
            </w:r>
          </w:p>
        </w:tc>
      </w:tr>
      <w:tr w:rsidR="009026AD" w:rsidRPr="000A4BA6" w14:paraId="736A9044" w14:textId="77777777" w:rsidTr="008076E9">
        <w:trPr>
          <w:trHeight w:val="386"/>
        </w:trPr>
        <w:tc>
          <w:tcPr>
            <w:tcW w:w="3466" w:type="dxa"/>
            <w:tcBorders>
              <w:top w:val="single" w:sz="4" w:space="0" w:color="auto"/>
              <w:left w:val="single" w:sz="4" w:space="0" w:color="auto"/>
              <w:bottom w:val="single" w:sz="4" w:space="0" w:color="auto"/>
              <w:right w:val="single" w:sz="4" w:space="0" w:color="auto"/>
            </w:tcBorders>
            <w:hideMark/>
          </w:tcPr>
          <w:p w14:paraId="224AB6BD"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 xml:space="preserve">Kristal </w:t>
            </w:r>
            <w:proofErr w:type="spellStart"/>
            <w:r w:rsidRPr="000A4BA6">
              <w:rPr>
                <w:rFonts w:ascii="Times New Roman" w:eastAsia="Times New Roman" w:hAnsi="Times New Roman" w:cs="Times New Roman"/>
                <w:b/>
                <w:bCs/>
                <w:sz w:val="24"/>
                <w:szCs w:val="24"/>
                <w:lang w:eastAsia="ar-SA"/>
              </w:rPr>
              <w:t>Osilatör</w:t>
            </w:r>
            <w:proofErr w:type="spellEnd"/>
          </w:p>
        </w:tc>
        <w:tc>
          <w:tcPr>
            <w:tcW w:w="3587" w:type="dxa"/>
            <w:tcBorders>
              <w:top w:val="single" w:sz="4" w:space="0" w:color="auto"/>
              <w:left w:val="single" w:sz="4" w:space="0" w:color="auto"/>
              <w:bottom w:val="single" w:sz="4" w:space="0" w:color="auto"/>
              <w:right w:val="single" w:sz="4" w:space="0" w:color="auto"/>
            </w:tcBorders>
            <w:hideMark/>
          </w:tcPr>
          <w:p w14:paraId="27514255"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16MHz</w:t>
            </w:r>
          </w:p>
        </w:tc>
      </w:tr>
      <w:tr w:rsidR="009026AD" w:rsidRPr="000A4BA6" w14:paraId="2C2FEDFB" w14:textId="77777777" w:rsidTr="008076E9">
        <w:trPr>
          <w:trHeight w:val="392"/>
        </w:trPr>
        <w:tc>
          <w:tcPr>
            <w:tcW w:w="3466" w:type="dxa"/>
            <w:tcBorders>
              <w:top w:val="single" w:sz="4" w:space="0" w:color="auto"/>
              <w:left w:val="single" w:sz="4" w:space="0" w:color="auto"/>
              <w:bottom w:val="single" w:sz="4" w:space="0" w:color="auto"/>
              <w:right w:val="single" w:sz="4" w:space="0" w:color="auto"/>
            </w:tcBorders>
            <w:hideMark/>
          </w:tcPr>
          <w:p w14:paraId="5A2D754A"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Flash Bellek</w:t>
            </w:r>
          </w:p>
        </w:tc>
        <w:tc>
          <w:tcPr>
            <w:tcW w:w="3587" w:type="dxa"/>
            <w:tcBorders>
              <w:top w:val="single" w:sz="4" w:space="0" w:color="auto"/>
              <w:left w:val="single" w:sz="4" w:space="0" w:color="auto"/>
              <w:bottom w:val="single" w:sz="4" w:space="0" w:color="auto"/>
              <w:right w:val="single" w:sz="4" w:space="0" w:color="auto"/>
            </w:tcBorders>
            <w:hideMark/>
          </w:tcPr>
          <w:p w14:paraId="1CF98A00"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16KB- 32KB</w:t>
            </w:r>
          </w:p>
        </w:tc>
      </w:tr>
      <w:tr w:rsidR="009026AD" w:rsidRPr="000A4BA6" w14:paraId="73EC2949" w14:textId="77777777" w:rsidTr="008076E9">
        <w:trPr>
          <w:trHeight w:val="398"/>
        </w:trPr>
        <w:tc>
          <w:tcPr>
            <w:tcW w:w="3466" w:type="dxa"/>
            <w:tcBorders>
              <w:top w:val="single" w:sz="4" w:space="0" w:color="auto"/>
              <w:left w:val="single" w:sz="4" w:space="0" w:color="auto"/>
              <w:bottom w:val="single" w:sz="4" w:space="0" w:color="auto"/>
              <w:right w:val="single" w:sz="4" w:space="0" w:color="auto"/>
            </w:tcBorders>
            <w:hideMark/>
          </w:tcPr>
          <w:p w14:paraId="45C970B4"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Boyutları</w:t>
            </w:r>
          </w:p>
        </w:tc>
        <w:tc>
          <w:tcPr>
            <w:tcW w:w="3587" w:type="dxa"/>
            <w:tcBorders>
              <w:top w:val="single" w:sz="4" w:space="0" w:color="auto"/>
              <w:left w:val="single" w:sz="4" w:space="0" w:color="auto"/>
              <w:bottom w:val="single" w:sz="4" w:space="0" w:color="auto"/>
              <w:right w:val="single" w:sz="4" w:space="0" w:color="auto"/>
            </w:tcBorders>
            <w:hideMark/>
          </w:tcPr>
          <w:p w14:paraId="5BF57DE9"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18mm*45mm</w:t>
            </w:r>
          </w:p>
        </w:tc>
      </w:tr>
      <w:tr w:rsidR="009026AD" w:rsidRPr="000A4BA6" w14:paraId="31DB3369" w14:textId="77777777" w:rsidTr="008076E9">
        <w:trPr>
          <w:trHeight w:val="389"/>
        </w:trPr>
        <w:tc>
          <w:tcPr>
            <w:tcW w:w="3466" w:type="dxa"/>
            <w:tcBorders>
              <w:top w:val="single" w:sz="4" w:space="0" w:color="auto"/>
              <w:left w:val="single" w:sz="4" w:space="0" w:color="auto"/>
              <w:bottom w:val="single" w:sz="4" w:space="0" w:color="auto"/>
              <w:right w:val="single" w:sz="4" w:space="0" w:color="auto"/>
            </w:tcBorders>
            <w:hideMark/>
          </w:tcPr>
          <w:p w14:paraId="45F8C6F6"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Ağırlık</w:t>
            </w:r>
          </w:p>
        </w:tc>
        <w:tc>
          <w:tcPr>
            <w:tcW w:w="3587" w:type="dxa"/>
            <w:tcBorders>
              <w:top w:val="single" w:sz="4" w:space="0" w:color="auto"/>
              <w:left w:val="single" w:sz="4" w:space="0" w:color="auto"/>
              <w:bottom w:val="single" w:sz="4" w:space="0" w:color="auto"/>
              <w:right w:val="single" w:sz="4" w:space="0" w:color="auto"/>
            </w:tcBorders>
            <w:hideMark/>
          </w:tcPr>
          <w:p w14:paraId="73F5A581" w14:textId="77777777" w:rsidR="009026AD" w:rsidRPr="000A4BA6" w:rsidRDefault="009026AD" w:rsidP="008076E9">
            <w:pPr>
              <w:suppressAutoHyphens/>
              <w:jc w:val="both"/>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5g</w:t>
            </w:r>
          </w:p>
        </w:tc>
        <w:bookmarkEnd w:id="32"/>
      </w:tr>
    </w:tbl>
    <w:p w14:paraId="41500C33" w14:textId="77777777" w:rsidR="009026AD" w:rsidRPr="000A4BA6" w:rsidRDefault="009026AD" w:rsidP="009026AD">
      <w:pPr>
        <w:spacing w:line="360" w:lineRule="auto"/>
        <w:jc w:val="both"/>
        <w:rPr>
          <w:rFonts w:ascii="Times New Roman" w:eastAsia="Times New Roman" w:hAnsi="Times New Roman" w:cs="Times New Roman"/>
          <w:sz w:val="24"/>
          <w:szCs w:val="24"/>
          <w:lang w:eastAsia="ar-SA"/>
        </w:rPr>
      </w:pPr>
    </w:p>
    <w:p w14:paraId="36F0DE30" w14:textId="77777777" w:rsidR="009026AD" w:rsidRPr="000A4BA6" w:rsidRDefault="009026AD" w:rsidP="009026AD">
      <w:pPr>
        <w:spacing w:line="360" w:lineRule="auto"/>
        <w:jc w:val="center"/>
        <w:rPr>
          <w:rFonts w:ascii="Times New Roman" w:eastAsia="Times New Roman" w:hAnsi="Times New Roman" w:cs="Times New Roman"/>
          <w:b/>
          <w:bCs/>
          <w:sz w:val="28"/>
          <w:szCs w:val="28"/>
          <w:lang w:eastAsia="ar-SA"/>
        </w:rPr>
      </w:pPr>
    </w:p>
    <w:p w14:paraId="5188B339" w14:textId="77777777" w:rsidR="009026AD" w:rsidRPr="000A4BA6" w:rsidRDefault="009026AD" w:rsidP="009026AD">
      <w:pPr>
        <w:spacing w:line="360" w:lineRule="auto"/>
        <w:jc w:val="center"/>
        <w:rPr>
          <w:rFonts w:ascii="Times New Roman" w:eastAsia="Times New Roman" w:hAnsi="Times New Roman" w:cs="Times New Roman"/>
          <w:b/>
          <w:bCs/>
          <w:sz w:val="28"/>
          <w:szCs w:val="28"/>
          <w:lang w:eastAsia="ar-SA"/>
        </w:rPr>
      </w:pPr>
    </w:p>
    <w:p w14:paraId="545FFF1A" w14:textId="77777777" w:rsidR="009026AD" w:rsidRDefault="009026AD" w:rsidP="009026AD">
      <w:pPr>
        <w:suppressAutoHyphens/>
        <w:spacing w:after="0" w:line="360" w:lineRule="auto"/>
        <w:jc w:val="both"/>
        <w:rPr>
          <w:rFonts w:ascii="Times New Roman" w:eastAsia="Times New Roman" w:hAnsi="Times New Roman" w:cs="Times New Roman"/>
          <w:sz w:val="24"/>
          <w:szCs w:val="24"/>
          <w:lang w:eastAsia="ar-SA"/>
        </w:rPr>
      </w:pPr>
    </w:p>
    <w:p w14:paraId="59B96A97" w14:textId="77777777" w:rsidR="003406D0" w:rsidRDefault="003406D0" w:rsidP="00ED6E50">
      <w:pPr>
        <w:suppressAutoHyphens/>
        <w:spacing w:after="0" w:line="360" w:lineRule="auto"/>
        <w:jc w:val="both"/>
        <w:rPr>
          <w:rFonts w:ascii="Times New Roman" w:eastAsia="Times New Roman" w:hAnsi="Times New Roman" w:cs="Times New Roman"/>
          <w:sz w:val="24"/>
          <w:szCs w:val="24"/>
          <w:lang w:eastAsia="ar-SA"/>
        </w:rPr>
      </w:pPr>
    </w:p>
    <w:p w14:paraId="0D840BE8" w14:textId="77777777" w:rsidR="009026AD" w:rsidRDefault="003406D0" w:rsidP="00ED6E50">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ED6E50">
        <w:rPr>
          <w:rFonts w:ascii="Times New Roman" w:eastAsia="Times New Roman" w:hAnsi="Times New Roman" w:cs="Times New Roman"/>
          <w:sz w:val="24"/>
          <w:szCs w:val="24"/>
          <w:lang w:eastAsia="ar-SA"/>
        </w:rPr>
        <w:t xml:space="preserve"> </w:t>
      </w:r>
    </w:p>
    <w:p w14:paraId="58434B07" w14:textId="77777777" w:rsidR="009026AD" w:rsidRDefault="009026AD" w:rsidP="00ED6E50">
      <w:pPr>
        <w:suppressAutoHyphens/>
        <w:spacing w:after="0" w:line="360" w:lineRule="auto"/>
        <w:jc w:val="both"/>
        <w:rPr>
          <w:rFonts w:ascii="Times New Roman" w:eastAsia="Times New Roman" w:hAnsi="Times New Roman" w:cs="Times New Roman"/>
          <w:sz w:val="24"/>
          <w:szCs w:val="24"/>
          <w:lang w:eastAsia="ar-SA"/>
        </w:rPr>
      </w:pPr>
    </w:p>
    <w:p w14:paraId="6F76E2B0" w14:textId="77777777" w:rsidR="009026AD" w:rsidRDefault="009026AD" w:rsidP="00ED6E50">
      <w:pPr>
        <w:suppressAutoHyphens/>
        <w:spacing w:after="0" w:line="360" w:lineRule="auto"/>
        <w:jc w:val="both"/>
        <w:rPr>
          <w:rFonts w:ascii="Times New Roman" w:eastAsia="Times New Roman" w:hAnsi="Times New Roman" w:cs="Times New Roman"/>
          <w:sz w:val="24"/>
          <w:szCs w:val="24"/>
          <w:lang w:eastAsia="ar-SA"/>
        </w:rPr>
      </w:pPr>
    </w:p>
    <w:p w14:paraId="33A438EF" w14:textId="77777777" w:rsidR="009026AD" w:rsidRDefault="009026AD" w:rsidP="00ED6E50">
      <w:pPr>
        <w:suppressAutoHyphens/>
        <w:spacing w:after="0" w:line="360" w:lineRule="auto"/>
        <w:jc w:val="both"/>
        <w:rPr>
          <w:rFonts w:ascii="Times New Roman" w:eastAsia="Times New Roman" w:hAnsi="Times New Roman" w:cs="Times New Roman"/>
          <w:sz w:val="24"/>
          <w:szCs w:val="24"/>
          <w:lang w:eastAsia="ar-SA"/>
        </w:rPr>
      </w:pPr>
    </w:p>
    <w:p w14:paraId="47189CC4" w14:textId="77777777" w:rsidR="009026AD" w:rsidRDefault="009026AD" w:rsidP="00ED6E50">
      <w:pPr>
        <w:suppressAutoHyphens/>
        <w:spacing w:after="0" w:line="360" w:lineRule="auto"/>
        <w:jc w:val="both"/>
        <w:rPr>
          <w:rFonts w:ascii="Times New Roman" w:eastAsia="Times New Roman" w:hAnsi="Times New Roman" w:cs="Times New Roman"/>
          <w:sz w:val="24"/>
          <w:szCs w:val="24"/>
          <w:lang w:eastAsia="ar-SA"/>
        </w:rPr>
      </w:pPr>
    </w:p>
    <w:p w14:paraId="29C8BF13" w14:textId="77777777" w:rsidR="009026AD" w:rsidRDefault="009026AD" w:rsidP="00ED6E50">
      <w:pPr>
        <w:suppressAutoHyphens/>
        <w:spacing w:after="0" w:line="360" w:lineRule="auto"/>
        <w:jc w:val="both"/>
        <w:rPr>
          <w:rFonts w:ascii="Times New Roman" w:eastAsia="Times New Roman" w:hAnsi="Times New Roman" w:cs="Times New Roman"/>
          <w:sz w:val="24"/>
          <w:szCs w:val="24"/>
          <w:lang w:eastAsia="ar-SA"/>
        </w:rPr>
      </w:pPr>
    </w:p>
    <w:p w14:paraId="444C80D9" w14:textId="77777777" w:rsidR="009026AD" w:rsidRDefault="009026AD" w:rsidP="009026AD">
      <w:pPr>
        <w:suppressAutoHyphens/>
        <w:spacing w:after="0" w:line="360" w:lineRule="auto"/>
        <w:jc w:val="both"/>
        <w:rPr>
          <w:rFonts w:ascii="Times New Roman" w:eastAsia="Times New Roman" w:hAnsi="Times New Roman" w:cs="Times New Roman"/>
          <w:sz w:val="24"/>
          <w:szCs w:val="24"/>
          <w:lang w:eastAsia="ar-SA"/>
        </w:rPr>
      </w:pPr>
    </w:p>
    <w:p w14:paraId="69C207E7" w14:textId="06AAB47C" w:rsidR="00ED6E50" w:rsidRPr="000A4BA6" w:rsidRDefault="009026AD" w:rsidP="009026AD">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Arduino</w:t>
      </w:r>
      <w:proofErr w:type="spellEnd"/>
      <w:r>
        <w:rPr>
          <w:rFonts w:ascii="Times New Roman" w:eastAsia="Times New Roman" w:hAnsi="Times New Roman" w:cs="Times New Roman"/>
          <w:sz w:val="24"/>
          <w:szCs w:val="24"/>
          <w:lang w:eastAsia="ar-SA"/>
        </w:rPr>
        <w:t xml:space="preserve"> </w:t>
      </w:r>
      <w:proofErr w:type="spellStart"/>
      <w:r w:rsidR="00ED6E50" w:rsidRPr="000A4BA6">
        <w:rPr>
          <w:rFonts w:ascii="Times New Roman" w:eastAsia="Times New Roman" w:hAnsi="Times New Roman" w:cs="Times New Roman"/>
          <w:sz w:val="24"/>
          <w:szCs w:val="24"/>
          <w:lang w:eastAsia="ar-SA"/>
        </w:rPr>
        <w:t>Nano</w:t>
      </w:r>
      <w:proofErr w:type="spellEnd"/>
      <w:r w:rsidR="00ED6E50" w:rsidRPr="000A4BA6">
        <w:rPr>
          <w:rFonts w:ascii="Times New Roman" w:eastAsia="Times New Roman" w:hAnsi="Times New Roman" w:cs="Times New Roman"/>
          <w:sz w:val="24"/>
          <w:szCs w:val="24"/>
          <w:lang w:eastAsia="ar-SA"/>
        </w:rPr>
        <w:t xml:space="preserve"> bir B tipi mini USB kablosu ile bilgisayar bağlanarak çalıştırılabilir ya da harici bir güç kaynağından beslenebilir. </w:t>
      </w:r>
      <w:proofErr w:type="spellStart"/>
      <w:r w:rsidR="00ED6E50" w:rsidRPr="000A4BA6">
        <w:rPr>
          <w:rFonts w:ascii="Times New Roman" w:eastAsia="Times New Roman" w:hAnsi="Times New Roman" w:cs="Times New Roman"/>
          <w:sz w:val="24"/>
          <w:szCs w:val="24"/>
          <w:lang w:eastAsia="ar-SA"/>
        </w:rPr>
        <w:t>Arduino</w:t>
      </w:r>
      <w:proofErr w:type="spellEnd"/>
      <w:r w:rsidR="00ED6E50" w:rsidRPr="000A4BA6">
        <w:rPr>
          <w:rFonts w:ascii="Times New Roman" w:eastAsia="Times New Roman" w:hAnsi="Times New Roman" w:cs="Times New Roman"/>
          <w:sz w:val="24"/>
          <w:szCs w:val="24"/>
          <w:lang w:eastAsia="ar-SA"/>
        </w:rPr>
        <w:t xml:space="preserve"> </w:t>
      </w:r>
      <w:proofErr w:type="spellStart"/>
      <w:r w:rsidR="00ED6E50" w:rsidRPr="000A4BA6">
        <w:rPr>
          <w:rFonts w:ascii="Times New Roman" w:eastAsia="Times New Roman" w:hAnsi="Times New Roman" w:cs="Times New Roman"/>
          <w:sz w:val="24"/>
          <w:szCs w:val="24"/>
          <w:lang w:eastAsia="ar-SA"/>
        </w:rPr>
        <w:t>Nano'da</w:t>
      </w:r>
      <w:proofErr w:type="spellEnd"/>
      <w:r w:rsidR="00ED6E50" w:rsidRPr="000A4BA6">
        <w:rPr>
          <w:rFonts w:ascii="Times New Roman" w:eastAsia="Times New Roman" w:hAnsi="Times New Roman" w:cs="Times New Roman"/>
          <w:sz w:val="24"/>
          <w:szCs w:val="24"/>
          <w:lang w:eastAsia="ar-SA"/>
        </w:rPr>
        <w:t xml:space="preserve"> bulunan 14 tane dijital giriş / çıkış </w:t>
      </w:r>
      <w:proofErr w:type="spellStart"/>
      <w:r w:rsidR="00ED6E50" w:rsidRPr="000A4BA6">
        <w:rPr>
          <w:rFonts w:ascii="Times New Roman" w:eastAsia="Times New Roman" w:hAnsi="Times New Roman" w:cs="Times New Roman"/>
          <w:sz w:val="24"/>
          <w:szCs w:val="24"/>
          <w:lang w:eastAsia="ar-SA"/>
        </w:rPr>
        <w:t>pininin</w:t>
      </w:r>
      <w:proofErr w:type="spellEnd"/>
      <w:r w:rsidR="00ED6E50" w:rsidRPr="000A4BA6">
        <w:rPr>
          <w:rFonts w:ascii="Times New Roman" w:eastAsia="Times New Roman" w:hAnsi="Times New Roman" w:cs="Times New Roman"/>
          <w:sz w:val="24"/>
          <w:szCs w:val="24"/>
          <w:lang w:eastAsia="ar-SA"/>
        </w:rPr>
        <w:t xml:space="preserve"> tamamı, </w:t>
      </w:r>
      <w:proofErr w:type="spellStart"/>
      <w:r w:rsidRPr="000A4BA6">
        <w:rPr>
          <w:rFonts w:ascii="Times New Roman" w:eastAsia="Times New Roman" w:hAnsi="Times New Roman" w:cs="Times New Roman"/>
          <w:sz w:val="24"/>
          <w:szCs w:val="24"/>
          <w:lang w:eastAsia="ar-SA"/>
        </w:rPr>
        <w:t>pinMode</w:t>
      </w:r>
      <w:proofErr w:type="spellEnd"/>
      <w:r>
        <w:rPr>
          <w:rFonts w:ascii="Times New Roman" w:eastAsia="Times New Roman" w:hAnsi="Times New Roman" w:cs="Times New Roman"/>
          <w:sz w:val="24"/>
          <w:szCs w:val="24"/>
          <w:lang w:eastAsia="ar-SA"/>
        </w:rPr>
        <w:t xml:space="preserve"> (</w:t>
      </w:r>
      <w:r w:rsidR="00ED6E50" w:rsidRPr="000A4BA6">
        <w:rPr>
          <w:rFonts w:ascii="Times New Roman" w:eastAsia="Times New Roman" w:hAnsi="Times New Roman" w:cs="Times New Roman"/>
          <w:sz w:val="24"/>
          <w:szCs w:val="24"/>
          <w:lang w:eastAsia="ar-SA"/>
        </w:rPr>
        <w:t xml:space="preserve">), </w:t>
      </w:r>
      <w:proofErr w:type="spellStart"/>
      <w:proofErr w:type="gramStart"/>
      <w:r w:rsidR="00ED6E50" w:rsidRPr="000A4BA6">
        <w:rPr>
          <w:rFonts w:ascii="Times New Roman" w:eastAsia="Times New Roman" w:hAnsi="Times New Roman" w:cs="Times New Roman"/>
          <w:sz w:val="24"/>
          <w:szCs w:val="24"/>
          <w:lang w:eastAsia="ar-SA"/>
        </w:rPr>
        <w:t>digitalWrite</w:t>
      </w:r>
      <w:proofErr w:type="spellEnd"/>
      <w:r w:rsidR="00ED6E50" w:rsidRPr="000A4BA6">
        <w:rPr>
          <w:rFonts w:ascii="Times New Roman" w:eastAsia="Times New Roman" w:hAnsi="Times New Roman" w:cs="Times New Roman"/>
          <w:sz w:val="24"/>
          <w:szCs w:val="24"/>
          <w:lang w:eastAsia="ar-SA"/>
        </w:rPr>
        <w:t>(</w:t>
      </w:r>
      <w:proofErr w:type="gramEnd"/>
      <w:r w:rsidR="00ED6E50" w:rsidRPr="000A4BA6">
        <w:rPr>
          <w:rFonts w:ascii="Times New Roman" w:eastAsia="Times New Roman" w:hAnsi="Times New Roman" w:cs="Times New Roman"/>
          <w:sz w:val="24"/>
          <w:szCs w:val="24"/>
          <w:lang w:eastAsia="ar-SA"/>
        </w:rPr>
        <w:t xml:space="preserve">) ve </w:t>
      </w:r>
      <w:proofErr w:type="spellStart"/>
      <w:r w:rsidR="00ED6E50" w:rsidRPr="000A4BA6">
        <w:rPr>
          <w:rFonts w:ascii="Times New Roman" w:eastAsia="Times New Roman" w:hAnsi="Times New Roman" w:cs="Times New Roman"/>
          <w:sz w:val="24"/>
          <w:szCs w:val="24"/>
          <w:lang w:eastAsia="ar-SA"/>
        </w:rPr>
        <w:t>digitalRead</w:t>
      </w:r>
      <w:proofErr w:type="spellEnd"/>
      <w:r w:rsidR="00ED6E50" w:rsidRPr="000A4BA6">
        <w:rPr>
          <w:rFonts w:ascii="Times New Roman" w:eastAsia="Times New Roman" w:hAnsi="Times New Roman" w:cs="Times New Roman"/>
          <w:sz w:val="24"/>
          <w:szCs w:val="24"/>
          <w:lang w:eastAsia="ar-SA"/>
        </w:rPr>
        <w:t>() fonksiyonları ile giriş ya da çıkış olarak kullanılabilir.</w:t>
      </w:r>
      <w:r w:rsidR="00ED6E50">
        <w:rPr>
          <w:rFonts w:ascii="Times New Roman" w:eastAsia="Times New Roman" w:hAnsi="Times New Roman" w:cs="Times New Roman"/>
          <w:sz w:val="24"/>
          <w:szCs w:val="24"/>
          <w:lang w:eastAsia="ar-SA"/>
        </w:rPr>
        <w:t xml:space="preserve"> </w:t>
      </w:r>
      <w:r w:rsidR="00ED6E50" w:rsidRPr="000A4BA6">
        <w:rPr>
          <w:rFonts w:ascii="Times New Roman" w:eastAsia="Times New Roman" w:hAnsi="Times New Roman" w:cs="Times New Roman"/>
          <w:sz w:val="24"/>
          <w:szCs w:val="24"/>
          <w:lang w:eastAsia="ar-SA"/>
        </w:rPr>
        <w:t xml:space="preserve">Bu </w:t>
      </w:r>
      <w:proofErr w:type="spellStart"/>
      <w:r w:rsidR="00ED6E50" w:rsidRPr="000A4BA6">
        <w:rPr>
          <w:rFonts w:ascii="Times New Roman" w:eastAsia="Times New Roman" w:hAnsi="Times New Roman" w:cs="Times New Roman"/>
          <w:sz w:val="24"/>
          <w:szCs w:val="24"/>
          <w:lang w:eastAsia="ar-SA"/>
        </w:rPr>
        <w:t>pinler</w:t>
      </w:r>
      <w:proofErr w:type="spellEnd"/>
      <w:r w:rsidR="00ED6E50" w:rsidRPr="000A4BA6">
        <w:rPr>
          <w:rFonts w:ascii="Times New Roman" w:eastAsia="Times New Roman" w:hAnsi="Times New Roman" w:cs="Times New Roman"/>
          <w:sz w:val="24"/>
          <w:szCs w:val="24"/>
          <w:lang w:eastAsia="ar-SA"/>
        </w:rPr>
        <w:t xml:space="preserve"> 5 V ile çalışır. Her </w:t>
      </w:r>
      <w:proofErr w:type="spellStart"/>
      <w:r w:rsidR="00ED6E50" w:rsidRPr="000A4BA6">
        <w:rPr>
          <w:rFonts w:ascii="Times New Roman" w:eastAsia="Times New Roman" w:hAnsi="Times New Roman" w:cs="Times New Roman"/>
          <w:sz w:val="24"/>
          <w:szCs w:val="24"/>
          <w:lang w:eastAsia="ar-SA"/>
        </w:rPr>
        <w:t>pin</w:t>
      </w:r>
      <w:proofErr w:type="spellEnd"/>
      <w:r w:rsidR="00ED6E50" w:rsidRPr="000A4BA6">
        <w:rPr>
          <w:rFonts w:ascii="Times New Roman" w:eastAsia="Times New Roman" w:hAnsi="Times New Roman" w:cs="Times New Roman"/>
          <w:sz w:val="24"/>
          <w:szCs w:val="24"/>
          <w:lang w:eastAsia="ar-SA"/>
        </w:rPr>
        <w:t xml:space="preserve"> maksimum 40 </w:t>
      </w:r>
      <w:proofErr w:type="spellStart"/>
      <w:r w:rsidR="00ED6E50" w:rsidRPr="000A4BA6">
        <w:rPr>
          <w:rFonts w:ascii="Times New Roman" w:eastAsia="Times New Roman" w:hAnsi="Times New Roman" w:cs="Times New Roman"/>
          <w:sz w:val="24"/>
          <w:szCs w:val="24"/>
          <w:lang w:eastAsia="ar-SA"/>
        </w:rPr>
        <w:t>mA</w:t>
      </w:r>
      <w:proofErr w:type="spellEnd"/>
      <w:r w:rsidR="00ED6E50" w:rsidRPr="000A4BA6">
        <w:rPr>
          <w:rFonts w:ascii="Times New Roman" w:eastAsia="Times New Roman" w:hAnsi="Times New Roman" w:cs="Times New Roman"/>
          <w:sz w:val="24"/>
          <w:szCs w:val="24"/>
          <w:lang w:eastAsia="ar-SA"/>
        </w:rPr>
        <w:t xml:space="preserve"> çekebilir ya da sağlayabilir ve 20-50KOhm dahili </w:t>
      </w:r>
      <w:proofErr w:type="spellStart"/>
      <w:r w:rsidR="00ED6E50" w:rsidRPr="000A4BA6">
        <w:rPr>
          <w:rFonts w:ascii="Times New Roman" w:eastAsia="Times New Roman" w:hAnsi="Times New Roman" w:cs="Times New Roman"/>
          <w:sz w:val="24"/>
          <w:szCs w:val="24"/>
          <w:lang w:eastAsia="ar-SA"/>
        </w:rPr>
        <w:t>pul</w:t>
      </w:r>
      <w:r w:rsidR="00ED6E50">
        <w:rPr>
          <w:rFonts w:ascii="Times New Roman" w:eastAsia="Times New Roman" w:hAnsi="Times New Roman" w:cs="Times New Roman"/>
          <w:sz w:val="24"/>
          <w:szCs w:val="24"/>
          <w:lang w:eastAsia="ar-SA"/>
        </w:rPr>
        <w:t>l</w:t>
      </w:r>
      <w:proofErr w:type="spellEnd"/>
      <w:r w:rsidR="00ED6E50" w:rsidRPr="000A4BA6">
        <w:rPr>
          <w:rFonts w:ascii="Times New Roman" w:eastAsia="Times New Roman" w:hAnsi="Times New Roman" w:cs="Times New Roman"/>
          <w:sz w:val="24"/>
          <w:szCs w:val="24"/>
          <w:lang w:eastAsia="ar-SA"/>
        </w:rPr>
        <w:t xml:space="preserve">- </w:t>
      </w:r>
      <w:proofErr w:type="spellStart"/>
      <w:r w:rsidR="00ED6E50" w:rsidRPr="000A4BA6">
        <w:rPr>
          <w:rFonts w:ascii="Times New Roman" w:eastAsia="Times New Roman" w:hAnsi="Times New Roman" w:cs="Times New Roman"/>
          <w:sz w:val="24"/>
          <w:szCs w:val="24"/>
          <w:lang w:eastAsia="ar-SA"/>
        </w:rPr>
        <w:t>up</w:t>
      </w:r>
      <w:proofErr w:type="spellEnd"/>
      <w:r w:rsidR="00ED6E50" w:rsidRPr="000A4BA6">
        <w:rPr>
          <w:rFonts w:ascii="Times New Roman" w:eastAsia="Times New Roman" w:hAnsi="Times New Roman" w:cs="Times New Roman"/>
          <w:sz w:val="24"/>
          <w:szCs w:val="24"/>
          <w:lang w:eastAsia="ar-SA"/>
        </w:rPr>
        <w:t xml:space="preserve"> dirençleri vardır. Ayrıca bazı </w:t>
      </w:r>
      <w:proofErr w:type="spellStart"/>
      <w:r w:rsidR="00ED6E50" w:rsidRPr="000A4BA6">
        <w:rPr>
          <w:rFonts w:ascii="Times New Roman" w:eastAsia="Times New Roman" w:hAnsi="Times New Roman" w:cs="Times New Roman"/>
          <w:sz w:val="24"/>
          <w:szCs w:val="24"/>
          <w:lang w:eastAsia="ar-SA"/>
        </w:rPr>
        <w:t>pinlerin</w:t>
      </w:r>
      <w:proofErr w:type="spellEnd"/>
      <w:r w:rsidR="00ED6E50" w:rsidRPr="000A4BA6">
        <w:rPr>
          <w:rFonts w:ascii="Times New Roman" w:eastAsia="Times New Roman" w:hAnsi="Times New Roman" w:cs="Times New Roman"/>
          <w:sz w:val="24"/>
          <w:szCs w:val="24"/>
          <w:lang w:eastAsia="ar-SA"/>
        </w:rPr>
        <w:t xml:space="preserve"> özel fonksiyonları vardır. </w:t>
      </w:r>
      <w:proofErr w:type="spellStart"/>
      <w:r w:rsidR="00ED6E50" w:rsidRPr="000A4BA6">
        <w:rPr>
          <w:rFonts w:ascii="Times New Roman" w:eastAsia="Times New Roman" w:hAnsi="Times New Roman" w:cs="Times New Roman"/>
          <w:sz w:val="24"/>
          <w:szCs w:val="24"/>
          <w:lang w:eastAsia="ar-SA"/>
        </w:rPr>
        <w:t>Arduino</w:t>
      </w:r>
      <w:proofErr w:type="spellEnd"/>
      <w:r w:rsidR="00ED6E50" w:rsidRPr="000A4BA6">
        <w:rPr>
          <w:rFonts w:ascii="Times New Roman" w:eastAsia="Times New Roman" w:hAnsi="Times New Roman" w:cs="Times New Roman"/>
          <w:sz w:val="24"/>
          <w:szCs w:val="24"/>
          <w:lang w:eastAsia="ar-SA"/>
        </w:rPr>
        <w:t xml:space="preserve"> </w:t>
      </w:r>
      <w:proofErr w:type="spellStart"/>
      <w:r w:rsidR="00ED6E50" w:rsidRPr="000A4BA6">
        <w:rPr>
          <w:rFonts w:ascii="Times New Roman" w:eastAsia="Times New Roman" w:hAnsi="Times New Roman" w:cs="Times New Roman"/>
          <w:sz w:val="24"/>
          <w:szCs w:val="24"/>
          <w:lang w:eastAsia="ar-SA"/>
        </w:rPr>
        <w:t>Nano</w:t>
      </w:r>
      <w:proofErr w:type="spellEnd"/>
      <w:r w:rsidR="00ED6E50" w:rsidRPr="000A4BA6">
        <w:rPr>
          <w:rFonts w:ascii="Times New Roman" w:eastAsia="Times New Roman" w:hAnsi="Times New Roman" w:cs="Times New Roman"/>
          <w:sz w:val="24"/>
          <w:szCs w:val="24"/>
          <w:lang w:eastAsia="ar-SA"/>
        </w:rPr>
        <w:t xml:space="preserve"> bir bilgisayar ile, başka bir </w:t>
      </w:r>
      <w:proofErr w:type="spellStart"/>
      <w:r w:rsidR="00ED6E50" w:rsidRPr="000A4BA6">
        <w:rPr>
          <w:rFonts w:ascii="Times New Roman" w:eastAsia="Times New Roman" w:hAnsi="Times New Roman" w:cs="Times New Roman"/>
          <w:sz w:val="24"/>
          <w:szCs w:val="24"/>
          <w:lang w:eastAsia="ar-SA"/>
        </w:rPr>
        <w:t>Arduino</w:t>
      </w:r>
      <w:proofErr w:type="spellEnd"/>
      <w:r w:rsidR="00ED6E50" w:rsidRPr="000A4BA6">
        <w:rPr>
          <w:rFonts w:ascii="Times New Roman" w:eastAsia="Times New Roman" w:hAnsi="Times New Roman" w:cs="Times New Roman"/>
          <w:sz w:val="24"/>
          <w:szCs w:val="24"/>
          <w:lang w:eastAsia="ar-SA"/>
        </w:rPr>
        <w:t xml:space="preserve"> ile ya da diğer </w:t>
      </w:r>
      <w:proofErr w:type="spellStart"/>
      <w:r w:rsidR="00ED6E50" w:rsidRPr="000A4BA6">
        <w:rPr>
          <w:rFonts w:ascii="Times New Roman" w:eastAsia="Times New Roman" w:hAnsi="Times New Roman" w:cs="Times New Roman"/>
          <w:sz w:val="24"/>
          <w:szCs w:val="24"/>
          <w:lang w:eastAsia="ar-SA"/>
        </w:rPr>
        <w:t>mikrodenetleyiciler</w:t>
      </w:r>
      <w:proofErr w:type="spellEnd"/>
      <w:r w:rsidR="00ED6E50" w:rsidRPr="000A4BA6">
        <w:rPr>
          <w:rFonts w:ascii="Times New Roman" w:eastAsia="Times New Roman" w:hAnsi="Times New Roman" w:cs="Times New Roman"/>
          <w:sz w:val="24"/>
          <w:szCs w:val="24"/>
          <w:lang w:eastAsia="ar-SA"/>
        </w:rPr>
        <w:t xml:space="preserve"> ile haberleşme için çeşitli imkanlar sunmaktadır. ATmega328</w:t>
      </w:r>
      <w:r w:rsidR="00ED6E50">
        <w:rPr>
          <w:rFonts w:ascii="Times New Roman" w:eastAsia="Times New Roman" w:hAnsi="Times New Roman" w:cs="Times New Roman"/>
          <w:sz w:val="24"/>
          <w:szCs w:val="24"/>
          <w:lang w:eastAsia="ar-SA"/>
        </w:rPr>
        <w:t>p</w:t>
      </w:r>
      <w:r w:rsidR="00ED6E50" w:rsidRPr="000A4BA6">
        <w:rPr>
          <w:rFonts w:ascii="Times New Roman" w:eastAsia="Times New Roman" w:hAnsi="Times New Roman" w:cs="Times New Roman"/>
          <w:sz w:val="24"/>
          <w:szCs w:val="24"/>
          <w:lang w:eastAsia="ar-SA"/>
        </w:rPr>
        <w:t xml:space="preserve"> ve </w:t>
      </w:r>
      <w:r w:rsidR="00ED6E50" w:rsidRPr="000A4BA6">
        <w:rPr>
          <w:rFonts w:ascii="Times New Roman" w:eastAsia="Times New Roman" w:hAnsi="Times New Roman" w:cs="Times New Roman"/>
          <w:sz w:val="24"/>
          <w:szCs w:val="24"/>
          <w:lang w:eastAsia="ar-SA"/>
        </w:rPr>
        <w:lastRenderedPageBreak/>
        <w:t xml:space="preserve">ATmega168 </w:t>
      </w:r>
      <w:proofErr w:type="spellStart"/>
      <w:r w:rsidR="00ED6E50" w:rsidRPr="000A4BA6">
        <w:rPr>
          <w:rFonts w:ascii="Times New Roman" w:eastAsia="Times New Roman" w:hAnsi="Times New Roman" w:cs="Times New Roman"/>
          <w:sz w:val="24"/>
          <w:szCs w:val="24"/>
          <w:lang w:eastAsia="ar-SA"/>
        </w:rPr>
        <w:t>mikrodenetleyicileri</w:t>
      </w:r>
      <w:proofErr w:type="spellEnd"/>
      <w:r w:rsidR="00ED6E50" w:rsidRPr="000A4BA6">
        <w:rPr>
          <w:rFonts w:ascii="Times New Roman" w:eastAsia="Times New Roman" w:hAnsi="Times New Roman" w:cs="Times New Roman"/>
          <w:sz w:val="24"/>
          <w:szCs w:val="24"/>
          <w:lang w:eastAsia="ar-SA"/>
        </w:rPr>
        <w:t>,</w:t>
      </w:r>
      <w:r>
        <w:rPr>
          <w:rFonts w:ascii="Times New Roman" w:eastAsia="Times New Roman" w:hAnsi="Times New Roman" w:cs="Times New Roman"/>
          <w:sz w:val="24"/>
          <w:szCs w:val="24"/>
          <w:lang w:eastAsia="ar-SA"/>
        </w:rPr>
        <w:t xml:space="preserve"> </w:t>
      </w:r>
      <w:r w:rsidR="00ED6E50" w:rsidRPr="000A4BA6">
        <w:rPr>
          <w:rFonts w:ascii="Times New Roman" w:eastAsia="Times New Roman" w:hAnsi="Times New Roman" w:cs="Times New Roman"/>
          <w:sz w:val="24"/>
          <w:szCs w:val="24"/>
          <w:lang w:eastAsia="ar-SA"/>
        </w:rPr>
        <w:t xml:space="preserve">RX ve TX </w:t>
      </w:r>
      <w:proofErr w:type="spellStart"/>
      <w:r w:rsidR="00ED6E50" w:rsidRPr="000A4BA6">
        <w:rPr>
          <w:rFonts w:ascii="Times New Roman" w:eastAsia="Times New Roman" w:hAnsi="Times New Roman" w:cs="Times New Roman"/>
          <w:sz w:val="24"/>
          <w:szCs w:val="24"/>
          <w:lang w:eastAsia="ar-SA"/>
        </w:rPr>
        <w:t>pinlerinden</w:t>
      </w:r>
      <w:proofErr w:type="spellEnd"/>
      <w:r w:rsidR="00ED6E50" w:rsidRPr="000A4BA6">
        <w:rPr>
          <w:rFonts w:ascii="Times New Roman" w:eastAsia="Times New Roman" w:hAnsi="Times New Roman" w:cs="Times New Roman"/>
          <w:sz w:val="24"/>
          <w:szCs w:val="24"/>
          <w:lang w:eastAsia="ar-SA"/>
        </w:rPr>
        <w:t xml:space="preserve"> erişilebilen UART TTL (5V) seri haberleşmeyi destekler. Kart üzerindeki bir FTDI FT232RL seri haberleşmeyi USB üzerinden </w:t>
      </w:r>
      <w:proofErr w:type="spellStart"/>
      <w:r w:rsidR="00ED6E50" w:rsidRPr="000A4BA6">
        <w:rPr>
          <w:rFonts w:ascii="Times New Roman" w:eastAsia="Times New Roman" w:hAnsi="Times New Roman" w:cs="Times New Roman"/>
          <w:sz w:val="24"/>
          <w:szCs w:val="24"/>
          <w:lang w:eastAsia="ar-SA"/>
        </w:rPr>
        <w:t>kanalize</w:t>
      </w:r>
      <w:proofErr w:type="spellEnd"/>
      <w:r w:rsidR="00ED6E50" w:rsidRPr="000A4BA6">
        <w:rPr>
          <w:rFonts w:ascii="Times New Roman" w:eastAsia="Times New Roman" w:hAnsi="Times New Roman" w:cs="Times New Roman"/>
          <w:sz w:val="24"/>
          <w:szCs w:val="24"/>
          <w:lang w:eastAsia="ar-SA"/>
        </w:rPr>
        <w:t xml:space="preserve"> eder ve FTDI </w:t>
      </w:r>
      <w:r w:rsidR="00D560D4" w:rsidRPr="000A4BA6">
        <w:rPr>
          <w:rFonts w:ascii="Times New Roman" w:eastAsia="Times New Roman" w:hAnsi="Times New Roman" w:cs="Times New Roman"/>
          <w:sz w:val="24"/>
          <w:szCs w:val="24"/>
          <w:lang w:eastAsia="ar-SA"/>
        </w:rPr>
        <w:t xml:space="preserve">sürücüleri </w:t>
      </w:r>
      <w:r w:rsidR="00D560D4">
        <w:rPr>
          <w:rFonts w:ascii="Times New Roman" w:eastAsia="Times New Roman" w:hAnsi="Times New Roman" w:cs="Times New Roman"/>
          <w:sz w:val="24"/>
          <w:szCs w:val="24"/>
          <w:lang w:eastAsia="ar-SA"/>
        </w:rPr>
        <w:t>ile</w:t>
      </w:r>
      <w:r w:rsidR="00ED6E50" w:rsidRPr="000A4BA6">
        <w:rPr>
          <w:rFonts w:ascii="Times New Roman" w:eastAsia="Times New Roman" w:hAnsi="Times New Roman" w:cs="Times New Roman"/>
          <w:sz w:val="24"/>
          <w:szCs w:val="24"/>
          <w:lang w:eastAsia="ar-SA"/>
        </w:rPr>
        <w:t xml:space="preserve"> bilgisayardaki yazılıma sanal bir com portu olarak görünür. Kart üzerindeki RX ve TX </w:t>
      </w:r>
      <w:proofErr w:type="spellStart"/>
      <w:r w:rsidR="00ED6E50" w:rsidRPr="000A4BA6">
        <w:rPr>
          <w:rFonts w:ascii="Times New Roman" w:eastAsia="Times New Roman" w:hAnsi="Times New Roman" w:cs="Times New Roman"/>
          <w:sz w:val="24"/>
          <w:szCs w:val="24"/>
          <w:lang w:eastAsia="ar-SA"/>
        </w:rPr>
        <w:t>ledleri</w:t>
      </w:r>
      <w:proofErr w:type="spellEnd"/>
      <w:r w:rsidR="00ED6E50" w:rsidRPr="000A4BA6">
        <w:rPr>
          <w:rFonts w:ascii="Times New Roman" w:eastAsia="Times New Roman" w:hAnsi="Times New Roman" w:cs="Times New Roman"/>
          <w:sz w:val="24"/>
          <w:szCs w:val="24"/>
          <w:lang w:eastAsia="ar-SA"/>
        </w:rPr>
        <w:t xml:space="preserve"> FTDI çipi üzerinden USB den seri çipe ve USB den bilgisayara veri giderken yanıp söner.</w:t>
      </w:r>
      <w:r w:rsidR="00ED6E50" w:rsidRPr="000A4BA6">
        <w:rPr>
          <w:rFonts w:ascii="Times New Roman" w:eastAsia="Times New Roman" w:hAnsi="Times New Roman" w:cs="Times New Roman"/>
          <w:b/>
          <w:bCs/>
          <w:sz w:val="28"/>
          <w:szCs w:val="28"/>
          <w:lang w:eastAsia="ar-SA"/>
        </w:rPr>
        <w:t xml:space="preserve"> </w:t>
      </w:r>
      <w:proofErr w:type="spellStart"/>
      <w:r w:rsidR="00ED6E50" w:rsidRPr="000A4BA6">
        <w:rPr>
          <w:rFonts w:ascii="Times New Roman" w:eastAsia="Times New Roman" w:hAnsi="Times New Roman" w:cs="Times New Roman"/>
          <w:color w:val="000000"/>
          <w:sz w:val="24"/>
          <w:szCs w:val="24"/>
          <w:shd w:val="clear" w:color="auto" w:fill="FFFFFF"/>
          <w:lang w:eastAsia="ar-SA"/>
        </w:rPr>
        <w:t>Atmega</w:t>
      </w:r>
      <w:proofErr w:type="spellEnd"/>
      <w:r w:rsidR="00ED6E50" w:rsidRPr="000A4BA6">
        <w:rPr>
          <w:rFonts w:ascii="Times New Roman" w:eastAsia="Times New Roman" w:hAnsi="Times New Roman" w:cs="Times New Roman"/>
          <w:color w:val="000000"/>
          <w:sz w:val="24"/>
          <w:szCs w:val="24"/>
          <w:shd w:val="clear" w:color="auto" w:fill="FFFFFF"/>
          <w:lang w:eastAsia="ar-SA"/>
        </w:rPr>
        <w:t xml:space="preserve">; yüksek performanslı, düşük güç tüketimine sahip 8 bitlik bir </w:t>
      </w:r>
      <w:proofErr w:type="spellStart"/>
      <w:r w:rsidR="00ED6E50" w:rsidRPr="000A4BA6">
        <w:rPr>
          <w:rFonts w:ascii="Times New Roman" w:eastAsia="Times New Roman" w:hAnsi="Times New Roman" w:cs="Times New Roman"/>
          <w:color w:val="000000"/>
          <w:sz w:val="24"/>
          <w:szCs w:val="24"/>
          <w:shd w:val="clear" w:color="auto" w:fill="FFFFFF"/>
          <w:lang w:eastAsia="ar-SA"/>
        </w:rPr>
        <w:t>mikrodenetleyicidir</w:t>
      </w:r>
      <w:proofErr w:type="spellEnd"/>
      <w:r w:rsidR="00ED6E50" w:rsidRPr="000A4BA6">
        <w:rPr>
          <w:rFonts w:ascii="Times New Roman" w:eastAsia="Times New Roman" w:hAnsi="Times New Roman" w:cs="Times New Roman"/>
          <w:color w:val="000000"/>
          <w:sz w:val="24"/>
          <w:szCs w:val="24"/>
          <w:shd w:val="clear" w:color="auto" w:fill="FFFFFF"/>
          <w:lang w:eastAsia="ar-SA"/>
        </w:rPr>
        <w:t>. Değişik boyutlarda SRAM, EEPROM ve FLASH belleğe sahiptir. FLASH belleğe 10000 defa yazma/okuma yapılabilmektedir.</w:t>
      </w:r>
      <w:r w:rsidR="00ED6E50" w:rsidRPr="000A4BA6">
        <w:rPr>
          <w:rFonts w:ascii="Times New Roman" w:eastAsia="Times New Roman" w:hAnsi="Times New Roman" w:cs="Times New Roman"/>
          <w:color w:val="000000"/>
          <w:sz w:val="24"/>
          <w:szCs w:val="24"/>
          <w:bdr w:val="none" w:sz="0" w:space="0" w:color="auto" w:frame="1"/>
          <w:lang w:eastAsia="tr-TR"/>
        </w:rPr>
        <w:t xml:space="preserve"> Yüksek performanslı, düşük güç tüketimli 8 bitlik RISC işlemciye sahiptir.</w:t>
      </w:r>
    </w:p>
    <w:p w14:paraId="09C1C57D" w14:textId="77777777" w:rsidR="00ED6E50" w:rsidRPr="000A4BA6" w:rsidRDefault="00ED6E50" w:rsidP="00ED6E50">
      <w:pPr>
        <w:suppressAutoHyphens/>
        <w:spacing w:after="0" w:line="360" w:lineRule="auto"/>
        <w:rPr>
          <w:rFonts w:ascii="Times New Roman" w:eastAsia="Times New Roman" w:hAnsi="Times New Roman" w:cs="Times New Roman"/>
          <w:b/>
          <w:bCs/>
          <w:sz w:val="28"/>
          <w:szCs w:val="28"/>
          <w:lang w:val="en-US" w:eastAsia="ar-SA"/>
        </w:rPr>
      </w:pPr>
    </w:p>
    <w:p w14:paraId="7DF63722" w14:textId="77777777" w:rsidR="00252B04" w:rsidRDefault="00252B04" w:rsidP="00ED6E50">
      <w:pPr>
        <w:suppressAutoHyphens/>
        <w:spacing w:after="0" w:line="360" w:lineRule="auto"/>
        <w:jc w:val="both"/>
        <w:rPr>
          <w:rFonts w:ascii="Times New Roman" w:hAnsi="Times New Roman" w:cs="Times New Roman"/>
          <w:sz w:val="24"/>
          <w:szCs w:val="24"/>
        </w:rPr>
      </w:pPr>
    </w:p>
    <w:p w14:paraId="3983A7C3" w14:textId="16F4E3BE" w:rsidR="00932270" w:rsidRDefault="00ED6E50" w:rsidP="00ED6E50">
      <w:p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32270">
        <w:rPr>
          <w:rFonts w:ascii="Times New Roman" w:hAnsi="Times New Roman" w:cs="Times New Roman"/>
          <w:sz w:val="24"/>
          <w:szCs w:val="24"/>
        </w:rPr>
        <w:t>Arduino</w:t>
      </w:r>
      <w:proofErr w:type="spellEnd"/>
      <w:r w:rsidR="00932270">
        <w:rPr>
          <w:rFonts w:ascii="Times New Roman" w:hAnsi="Times New Roman" w:cs="Times New Roman"/>
          <w:sz w:val="24"/>
          <w:szCs w:val="24"/>
        </w:rPr>
        <w:t xml:space="preserve">; </w:t>
      </w:r>
      <w:r w:rsidR="00932270" w:rsidRPr="00932270">
        <w:rPr>
          <w:rFonts w:ascii="Times New Roman" w:hAnsi="Times New Roman" w:cs="Times New Roman"/>
          <w:sz w:val="24"/>
          <w:szCs w:val="24"/>
        </w:rPr>
        <w:t>bir Giriş /Çıkış kartından ve açık kaynaklı bir donanım teknolojisinden oluşan bir fiziksel programlama platform</w:t>
      </w:r>
      <w:r w:rsidR="00932270">
        <w:rPr>
          <w:rFonts w:ascii="Times New Roman" w:hAnsi="Times New Roman" w:cs="Times New Roman"/>
          <w:sz w:val="24"/>
          <w:szCs w:val="24"/>
        </w:rPr>
        <w:t>u olarak adlandırılır</w:t>
      </w:r>
      <w:r w:rsidR="00932270" w:rsidRPr="00932270">
        <w:rPr>
          <w:rFonts w:ascii="Times New Roman" w:hAnsi="Times New Roman" w:cs="Times New Roman"/>
          <w:sz w:val="24"/>
          <w:szCs w:val="24"/>
        </w:rPr>
        <w:t>.</w:t>
      </w:r>
      <w:r w:rsidR="00F52828">
        <w:rPr>
          <w:rFonts w:ascii="Times New Roman" w:hAnsi="Times New Roman" w:cs="Times New Roman"/>
          <w:sz w:val="24"/>
          <w:szCs w:val="24"/>
        </w:rPr>
        <w:t xml:space="preserve"> </w:t>
      </w:r>
      <w:proofErr w:type="spellStart"/>
      <w:r w:rsidR="000E248A">
        <w:rPr>
          <w:rFonts w:ascii="Times New Roman" w:hAnsi="Times New Roman" w:cs="Times New Roman"/>
          <w:sz w:val="24"/>
          <w:szCs w:val="24"/>
        </w:rPr>
        <w:t>Arduino</w:t>
      </w:r>
      <w:proofErr w:type="spellEnd"/>
      <w:r w:rsidR="000E248A">
        <w:rPr>
          <w:rFonts w:ascii="Times New Roman" w:hAnsi="Times New Roman" w:cs="Times New Roman"/>
          <w:sz w:val="24"/>
          <w:szCs w:val="24"/>
        </w:rPr>
        <w:t xml:space="preserve"> birçok ihtiyaca yönelik farklı kullanım alanlarına göre </w:t>
      </w:r>
      <w:r w:rsidR="00225057">
        <w:rPr>
          <w:rFonts w:ascii="Times New Roman" w:hAnsi="Times New Roman" w:cs="Times New Roman"/>
          <w:sz w:val="24"/>
          <w:szCs w:val="24"/>
        </w:rPr>
        <w:t xml:space="preserve">çeşitli </w:t>
      </w:r>
      <w:r w:rsidR="000E248A">
        <w:rPr>
          <w:rFonts w:ascii="Times New Roman" w:hAnsi="Times New Roman" w:cs="Times New Roman"/>
          <w:sz w:val="24"/>
          <w:szCs w:val="24"/>
        </w:rPr>
        <w:t>modellere sahiptir.</w:t>
      </w:r>
      <w:r w:rsidR="00F52828">
        <w:rPr>
          <w:rFonts w:ascii="Times New Roman" w:hAnsi="Times New Roman" w:cs="Times New Roman"/>
          <w:sz w:val="24"/>
          <w:szCs w:val="24"/>
        </w:rPr>
        <w:t xml:space="preserve"> </w:t>
      </w:r>
      <w:proofErr w:type="spellStart"/>
      <w:r w:rsidR="00932270" w:rsidRPr="00932270">
        <w:rPr>
          <w:rFonts w:ascii="Times New Roman" w:hAnsi="Times New Roman" w:cs="Times New Roman"/>
          <w:sz w:val="24"/>
          <w:szCs w:val="24"/>
        </w:rPr>
        <w:t>Arduino</w:t>
      </w:r>
      <w:proofErr w:type="spellEnd"/>
      <w:r w:rsidR="00932270" w:rsidRPr="00932270">
        <w:rPr>
          <w:rFonts w:ascii="Times New Roman" w:hAnsi="Times New Roman" w:cs="Times New Roman"/>
          <w:sz w:val="24"/>
          <w:szCs w:val="24"/>
        </w:rPr>
        <w:t>-IDE geliştirme ortamında basitleştirilmiş C tabanlı programlama dili ile programlanabilir</w:t>
      </w:r>
      <w:r w:rsidR="00F52828">
        <w:rPr>
          <w:rFonts w:ascii="Times New Roman" w:hAnsi="Times New Roman" w:cs="Times New Roman"/>
          <w:sz w:val="24"/>
          <w:szCs w:val="24"/>
        </w:rPr>
        <w:t xml:space="preserve">. </w:t>
      </w:r>
      <w:r w:rsidR="009F3D2A" w:rsidRPr="000A4BA6">
        <w:rPr>
          <w:rFonts w:ascii="Times New Roman" w:eastAsia="Times New Roman" w:hAnsi="Times New Roman" w:cs="Times New Roman"/>
          <w:sz w:val="24"/>
          <w:szCs w:val="24"/>
          <w:lang w:eastAsia="ar-SA"/>
        </w:rPr>
        <w:t xml:space="preserve">Yazılım geliştirme ortamı olan </w:t>
      </w:r>
      <w:proofErr w:type="spellStart"/>
      <w:r w:rsidR="009F3D2A" w:rsidRPr="000A4BA6">
        <w:rPr>
          <w:rFonts w:ascii="Times New Roman" w:eastAsia="Times New Roman" w:hAnsi="Times New Roman" w:cs="Times New Roman"/>
          <w:sz w:val="24"/>
          <w:szCs w:val="24"/>
          <w:lang w:eastAsia="ar-SA"/>
        </w:rPr>
        <w:t>Arduino</w:t>
      </w:r>
      <w:proofErr w:type="spellEnd"/>
      <w:r w:rsidR="009F3D2A" w:rsidRPr="000A4BA6">
        <w:rPr>
          <w:rFonts w:ascii="Times New Roman" w:eastAsia="Times New Roman" w:hAnsi="Times New Roman" w:cs="Times New Roman"/>
          <w:sz w:val="24"/>
          <w:szCs w:val="24"/>
          <w:lang w:eastAsia="ar-SA"/>
        </w:rPr>
        <w:t xml:space="preserve"> IDE Windows, Macintosh OSX ve Linux işletim sistemi gibi pek çok platformda kullanılabilmektedir. </w:t>
      </w:r>
    </w:p>
    <w:p w14:paraId="6A83AD8F" w14:textId="58A63A30" w:rsidR="009F3D2A" w:rsidRDefault="009F3D2A" w:rsidP="009F3D2A">
      <w:pPr>
        <w:suppressAutoHyphens/>
        <w:spacing w:after="0" w:line="360" w:lineRule="auto"/>
        <w:jc w:val="both"/>
        <w:rPr>
          <w:rFonts w:ascii="Times New Roman" w:hAnsi="Times New Roman" w:cs="Times New Roman"/>
          <w:sz w:val="24"/>
          <w:szCs w:val="24"/>
        </w:rPr>
      </w:pPr>
    </w:p>
    <w:p w14:paraId="61F3414B" w14:textId="27B3771C" w:rsidR="009F3D2A" w:rsidRPr="009F3D2A" w:rsidRDefault="00916A73" w:rsidP="00916A73">
      <w:pPr>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lang w:eastAsia="ar-SA"/>
        </w:rPr>
        <w:t xml:space="preserve">       </w:t>
      </w:r>
      <w:proofErr w:type="spellStart"/>
      <w:r w:rsidRPr="00916A73">
        <w:rPr>
          <w:rFonts w:ascii="Times New Roman" w:hAnsi="Times New Roman" w:cs="Times New Roman"/>
          <w:sz w:val="24"/>
          <w:szCs w:val="24"/>
          <w:shd w:val="clear" w:color="auto" w:fill="FFFFFF"/>
          <w:lang w:eastAsia="ar-SA"/>
        </w:rPr>
        <w:t>Arduino</w:t>
      </w:r>
      <w:proofErr w:type="spellEnd"/>
      <w:r w:rsidRPr="009F3D2A">
        <w:rPr>
          <w:rFonts w:ascii="Times New Roman" w:hAnsi="Times New Roman" w:cs="Times New Roman"/>
          <w:b/>
          <w:bCs/>
          <w:sz w:val="24"/>
          <w:szCs w:val="24"/>
          <w:shd w:val="clear" w:color="auto" w:fill="FFFFFF"/>
          <w:lang w:eastAsia="ar-SA"/>
        </w:rPr>
        <w:t xml:space="preserve"> </w:t>
      </w:r>
      <w:r w:rsidRPr="009F3D2A">
        <w:rPr>
          <w:rFonts w:ascii="Times New Roman" w:hAnsi="Times New Roman" w:cs="Times New Roman"/>
          <w:sz w:val="24"/>
          <w:szCs w:val="24"/>
        </w:rPr>
        <w:t>kullanarak</w:t>
      </w:r>
      <w:r w:rsidR="009F3D2A" w:rsidRPr="009F3D2A">
        <w:rPr>
          <w:rFonts w:ascii="Times New Roman" w:hAnsi="Times New Roman" w:cs="Times New Roman"/>
          <w:sz w:val="24"/>
          <w:szCs w:val="24"/>
        </w:rPr>
        <w:t xml:space="preserve"> çeşitli </w:t>
      </w:r>
      <w:proofErr w:type="spellStart"/>
      <w:r w:rsidR="009F3D2A" w:rsidRPr="009F3D2A">
        <w:rPr>
          <w:rFonts w:ascii="Times New Roman" w:hAnsi="Times New Roman" w:cs="Times New Roman"/>
          <w:sz w:val="24"/>
          <w:szCs w:val="24"/>
        </w:rPr>
        <w:t>sensörlerden</w:t>
      </w:r>
      <w:proofErr w:type="spellEnd"/>
      <w:r w:rsidR="009F3D2A" w:rsidRPr="009F3D2A">
        <w:rPr>
          <w:rFonts w:ascii="Times New Roman" w:hAnsi="Times New Roman" w:cs="Times New Roman"/>
          <w:sz w:val="24"/>
          <w:szCs w:val="24"/>
        </w:rPr>
        <w:t xml:space="preserve"> gelen sinyalleri okuyabilir, ışık yakıp söndürebilir, motor </w:t>
      </w:r>
      <w:proofErr w:type="spellStart"/>
      <w:proofErr w:type="gramStart"/>
      <w:r w:rsidR="009F3D2A" w:rsidRPr="009F3D2A">
        <w:rPr>
          <w:rFonts w:ascii="Times New Roman" w:hAnsi="Times New Roman" w:cs="Times New Roman"/>
          <w:sz w:val="24"/>
          <w:szCs w:val="24"/>
        </w:rPr>
        <w:t>çalıştırabilir;</w:t>
      </w:r>
      <w:r w:rsidR="00F52828">
        <w:rPr>
          <w:rFonts w:ascii="Times New Roman" w:hAnsi="Times New Roman" w:cs="Times New Roman"/>
          <w:sz w:val="24"/>
          <w:szCs w:val="24"/>
        </w:rPr>
        <w:t>m</w:t>
      </w:r>
      <w:r w:rsidR="009F3D2A" w:rsidRPr="009F3D2A">
        <w:rPr>
          <w:rFonts w:ascii="Times New Roman" w:hAnsi="Times New Roman" w:cs="Times New Roman"/>
          <w:sz w:val="24"/>
          <w:szCs w:val="24"/>
        </w:rPr>
        <w:t>kısacası</w:t>
      </w:r>
      <w:proofErr w:type="spellEnd"/>
      <w:proofErr w:type="gramEnd"/>
      <w:r w:rsidR="009F3D2A" w:rsidRPr="009F3D2A">
        <w:rPr>
          <w:rFonts w:ascii="Times New Roman" w:hAnsi="Times New Roman" w:cs="Times New Roman"/>
          <w:sz w:val="24"/>
          <w:szCs w:val="24"/>
        </w:rPr>
        <w:t xml:space="preserve"> aklımıza gelebilecek tüm elektronik uygulamalar yapılabilmektedir. Kendi üzerinde iletişim yapabilmesi için birçok port, giriş ve çıkış </w:t>
      </w:r>
      <w:proofErr w:type="spellStart"/>
      <w:r w:rsidR="009F3D2A" w:rsidRPr="009F3D2A">
        <w:rPr>
          <w:rFonts w:ascii="Times New Roman" w:hAnsi="Times New Roman" w:cs="Times New Roman"/>
          <w:sz w:val="24"/>
          <w:szCs w:val="24"/>
        </w:rPr>
        <w:t>pinlerine</w:t>
      </w:r>
      <w:proofErr w:type="spellEnd"/>
      <w:r w:rsidR="009F3D2A" w:rsidRPr="009F3D2A">
        <w:rPr>
          <w:rFonts w:ascii="Times New Roman" w:hAnsi="Times New Roman" w:cs="Times New Roman"/>
          <w:sz w:val="24"/>
          <w:szCs w:val="24"/>
        </w:rPr>
        <w:t xml:space="preserve"> sahiptir.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w:t>
      </w:r>
      <w:proofErr w:type="spellStart"/>
      <w:r w:rsidR="009F3D2A" w:rsidRPr="009F3D2A">
        <w:rPr>
          <w:rFonts w:ascii="Times New Roman" w:hAnsi="Times New Roman" w:cs="Times New Roman"/>
          <w:sz w:val="24"/>
          <w:szCs w:val="24"/>
        </w:rPr>
        <w:t>mikrodenetleyici</w:t>
      </w:r>
      <w:proofErr w:type="spellEnd"/>
      <w:r w:rsidR="009F3D2A" w:rsidRPr="009F3D2A">
        <w:rPr>
          <w:rFonts w:ascii="Times New Roman" w:hAnsi="Times New Roman" w:cs="Times New Roman"/>
          <w:sz w:val="24"/>
          <w:szCs w:val="24"/>
        </w:rPr>
        <w:t xml:space="preserve"> kartları bilgisayardan kontrol edilebilmektedir, bu sayede yazılım kullanılarak programlanabilmektedir.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üzerinde dijital ve analog türde olmak üzere iki farklı </w:t>
      </w:r>
      <w:proofErr w:type="spellStart"/>
      <w:r w:rsidR="009F3D2A" w:rsidRPr="009F3D2A">
        <w:rPr>
          <w:rFonts w:ascii="Times New Roman" w:hAnsi="Times New Roman" w:cs="Times New Roman"/>
          <w:sz w:val="24"/>
          <w:szCs w:val="24"/>
        </w:rPr>
        <w:t>pin</w:t>
      </w:r>
      <w:proofErr w:type="spellEnd"/>
      <w:r w:rsidR="009F3D2A" w:rsidRPr="009F3D2A">
        <w:rPr>
          <w:rFonts w:ascii="Times New Roman" w:hAnsi="Times New Roman" w:cs="Times New Roman"/>
          <w:sz w:val="24"/>
          <w:szCs w:val="24"/>
        </w:rPr>
        <w:t xml:space="preserve"> girişleri bulunmaktadır. Bu sayede, bu </w:t>
      </w:r>
      <w:proofErr w:type="spellStart"/>
      <w:r w:rsidR="009F3D2A" w:rsidRPr="009F3D2A">
        <w:rPr>
          <w:rFonts w:ascii="Times New Roman" w:hAnsi="Times New Roman" w:cs="Times New Roman"/>
          <w:sz w:val="24"/>
          <w:szCs w:val="24"/>
        </w:rPr>
        <w:t>pinler</w:t>
      </w:r>
      <w:proofErr w:type="spellEnd"/>
      <w:r w:rsidR="009F3D2A" w:rsidRPr="009F3D2A">
        <w:rPr>
          <w:rFonts w:ascii="Times New Roman" w:hAnsi="Times New Roman" w:cs="Times New Roman"/>
          <w:sz w:val="24"/>
          <w:szCs w:val="24"/>
        </w:rPr>
        <w:t xml:space="preserve"> ile istenilen sinyaller kolaylıkla işlenebilmektedir</w:t>
      </w:r>
      <w:r>
        <w:rPr>
          <w:rFonts w:ascii="Times New Roman" w:hAnsi="Times New Roman" w:cs="Times New Roman"/>
          <w:sz w:val="24"/>
          <w:szCs w:val="24"/>
        </w:rPr>
        <w:t xml:space="preserve">. Şekil3. ‘de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pin</w:t>
      </w:r>
      <w:proofErr w:type="spellEnd"/>
      <w:r>
        <w:rPr>
          <w:rFonts w:ascii="Times New Roman" w:hAnsi="Times New Roman" w:cs="Times New Roman"/>
          <w:sz w:val="24"/>
          <w:szCs w:val="24"/>
        </w:rPr>
        <w:t xml:space="preserve"> bağlantıları </w:t>
      </w:r>
      <w:proofErr w:type="spellStart"/>
      <w:proofErr w:type="gramStart"/>
      <w:r>
        <w:rPr>
          <w:rFonts w:ascii="Times New Roman" w:hAnsi="Times New Roman" w:cs="Times New Roman"/>
          <w:sz w:val="24"/>
          <w:szCs w:val="24"/>
        </w:rPr>
        <w:t>verimiştir.</w:t>
      </w:r>
      <w:r w:rsidR="009F3D2A" w:rsidRPr="009F3D2A">
        <w:rPr>
          <w:rFonts w:ascii="Times New Roman" w:hAnsi="Times New Roman" w:cs="Times New Roman"/>
          <w:sz w:val="24"/>
          <w:szCs w:val="24"/>
        </w:rPr>
        <w:t>Bu</w:t>
      </w:r>
      <w:proofErr w:type="spellEnd"/>
      <w:proofErr w:type="gramEnd"/>
      <w:r w:rsidR="009F3D2A" w:rsidRPr="009F3D2A">
        <w:rPr>
          <w:rFonts w:ascii="Times New Roman" w:hAnsi="Times New Roman" w:cs="Times New Roman"/>
          <w:sz w:val="24"/>
          <w:szCs w:val="24"/>
        </w:rPr>
        <w:t xml:space="preserve"> özelliklerden yararlanılarak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ile park </w:t>
      </w:r>
      <w:proofErr w:type="spellStart"/>
      <w:r w:rsidR="009F3D2A" w:rsidRPr="009F3D2A">
        <w:rPr>
          <w:rFonts w:ascii="Times New Roman" w:hAnsi="Times New Roman" w:cs="Times New Roman"/>
          <w:sz w:val="24"/>
          <w:szCs w:val="24"/>
        </w:rPr>
        <w:t>sensörleri</w:t>
      </w:r>
      <w:proofErr w:type="spellEnd"/>
      <w:r w:rsidR="009F3D2A" w:rsidRPr="009F3D2A">
        <w:rPr>
          <w:rFonts w:ascii="Times New Roman" w:hAnsi="Times New Roman" w:cs="Times New Roman"/>
          <w:sz w:val="24"/>
          <w:szCs w:val="24"/>
        </w:rPr>
        <w:t xml:space="preserve"> yapılabilir, </w:t>
      </w:r>
      <w:proofErr w:type="spellStart"/>
      <w:r w:rsidR="009F3D2A" w:rsidRPr="009F3D2A">
        <w:rPr>
          <w:rFonts w:ascii="Times New Roman" w:hAnsi="Times New Roman" w:cs="Times New Roman"/>
          <w:sz w:val="24"/>
          <w:szCs w:val="24"/>
        </w:rPr>
        <w:t>eng</w:t>
      </w:r>
      <w:proofErr w:type="spellEnd"/>
      <w:r w:rsidR="009F3D2A" w:rsidRPr="009F3D2A">
        <w:rPr>
          <w:rFonts w:ascii="Times New Roman" w:hAnsi="Times New Roman" w:cs="Times New Roman"/>
          <w:b/>
          <w:bCs/>
          <w:sz w:val="28"/>
          <w:szCs w:val="28"/>
          <w:shd w:val="clear" w:color="auto" w:fill="FFFFFF"/>
          <w:lang w:eastAsia="ar-SA"/>
        </w:rPr>
        <w:t xml:space="preserve"> </w:t>
      </w:r>
      <w:hyperlink r:id="rId30" w:history="1">
        <w:proofErr w:type="spellStart"/>
        <w:r w:rsidR="009F3D2A" w:rsidRPr="009F3D2A">
          <w:rPr>
            <w:rStyle w:val="Kpr"/>
            <w:color w:val="auto"/>
            <w:sz w:val="24"/>
            <w:szCs w:val="24"/>
            <w:u w:val="none"/>
          </w:rPr>
          <w:t>Arduino</w:t>
        </w:r>
      </w:hyperlink>
      <w:r w:rsidR="009F3D2A" w:rsidRPr="009F3D2A">
        <w:rPr>
          <w:rFonts w:ascii="Times New Roman" w:hAnsi="Times New Roman" w:cs="Times New Roman"/>
          <w:sz w:val="24"/>
          <w:szCs w:val="24"/>
        </w:rPr>
        <w:t>elden</w:t>
      </w:r>
      <w:proofErr w:type="spellEnd"/>
      <w:r w:rsidR="009F3D2A" w:rsidRPr="009F3D2A">
        <w:rPr>
          <w:rFonts w:ascii="Times New Roman" w:hAnsi="Times New Roman" w:cs="Times New Roman"/>
          <w:sz w:val="24"/>
          <w:szCs w:val="24"/>
        </w:rPr>
        <w:t xml:space="preserve"> kaçan araçlar geliştirilebilir. </w:t>
      </w:r>
      <w:proofErr w:type="spellStart"/>
      <w:r w:rsidR="009F3D2A" w:rsidRPr="009F3D2A">
        <w:rPr>
          <w:rFonts w:ascii="Times New Roman" w:hAnsi="Times New Roman" w:cs="Times New Roman"/>
          <w:sz w:val="24"/>
          <w:szCs w:val="24"/>
        </w:rPr>
        <w:t>Arduino</w:t>
      </w:r>
      <w:proofErr w:type="spellEnd"/>
      <w:r w:rsidR="009F3D2A" w:rsidRPr="009F3D2A">
        <w:rPr>
          <w:rFonts w:ascii="Times New Roman" w:hAnsi="Times New Roman" w:cs="Times New Roman"/>
          <w:sz w:val="24"/>
          <w:szCs w:val="24"/>
        </w:rPr>
        <w:t xml:space="preserve"> iletişim aracı </w:t>
      </w:r>
      <w:proofErr w:type="spellStart"/>
      <w:r w:rsidR="009F3D2A" w:rsidRPr="009F3D2A">
        <w:rPr>
          <w:rFonts w:ascii="Times New Roman" w:hAnsi="Times New Roman" w:cs="Times New Roman"/>
          <w:sz w:val="24"/>
          <w:szCs w:val="24"/>
        </w:rPr>
        <w:t>olarakda</w:t>
      </w:r>
      <w:proofErr w:type="spellEnd"/>
      <w:r w:rsidR="009F3D2A" w:rsidRPr="009F3D2A">
        <w:rPr>
          <w:rFonts w:ascii="Times New Roman" w:hAnsi="Times New Roman" w:cs="Times New Roman"/>
          <w:sz w:val="24"/>
          <w:szCs w:val="24"/>
        </w:rPr>
        <w:t xml:space="preserve"> kullanılabilmektedir. Buna bağlı olarak </w:t>
      </w:r>
      <w:proofErr w:type="spellStart"/>
      <w:r w:rsidR="009F3D2A" w:rsidRPr="009F3D2A">
        <w:rPr>
          <w:rFonts w:ascii="Times New Roman" w:hAnsi="Times New Roman" w:cs="Times New Roman"/>
          <w:sz w:val="24"/>
          <w:szCs w:val="24"/>
        </w:rPr>
        <w:t>wi</w:t>
      </w:r>
      <w:proofErr w:type="spellEnd"/>
      <w:r w:rsidR="009F3D2A" w:rsidRPr="009F3D2A">
        <w:rPr>
          <w:rFonts w:ascii="Times New Roman" w:hAnsi="Times New Roman" w:cs="Times New Roman"/>
          <w:sz w:val="24"/>
          <w:szCs w:val="24"/>
        </w:rPr>
        <w:t xml:space="preserve">-fi </w:t>
      </w:r>
      <w:proofErr w:type="spellStart"/>
      <w:r w:rsidR="009F3D2A" w:rsidRPr="009F3D2A">
        <w:rPr>
          <w:rFonts w:ascii="Times New Roman" w:hAnsi="Times New Roman" w:cs="Times New Roman"/>
          <w:sz w:val="24"/>
          <w:szCs w:val="24"/>
        </w:rPr>
        <w:t>shield</w:t>
      </w:r>
      <w:proofErr w:type="spellEnd"/>
      <w:r w:rsidR="009F3D2A" w:rsidRPr="009F3D2A">
        <w:rPr>
          <w:rFonts w:ascii="Times New Roman" w:hAnsi="Times New Roman" w:cs="Times New Roman"/>
          <w:sz w:val="24"/>
          <w:szCs w:val="24"/>
        </w:rPr>
        <w:t xml:space="preserve"> vb. </w:t>
      </w:r>
      <w:proofErr w:type="spellStart"/>
      <w:r w:rsidR="009F3D2A" w:rsidRPr="009F3D2A">
        <w:rPr>
          <w:rFonts w:ascii="Times New Roman" w:hAnsi="Times New Roman" w:cs="Times New Roman"/>
          <w:sz w:val="24"/>
          <w:szCs w:val="24"/>
        </w:rPr>
        <w:t>shieldler</w:t>
      </w:r>
      <w:proofErr w:type="spellEnd"/>
      <w:r w:rsidR="009F3D2A" w:rsidRPr="009F3D2A">
        <w:rPr>
          <w:rFonts w:ascii="Times New Roman" w:hAnsi="Times New Roman" w:cs="Times New Roman"/>
          <w:sz w:val="24"/>
          <w:szCs w:val="24"/>
        </w:rPr>
        <w:t xml:space="preserve"> ile kablosuz iletişim kurup, uzaktan kontrol gerçekleştirebilir ve bu bağlantılar </w:t>
      </w:r>
      <w:proofErr w:type="spellStart"/>
      <w:proofErr w:type="gramStart"/>
      <w:r w:rsidR="009F3D2A" w:rsidRPr="009F3D2A">
        <w:rPr>
          <w:rFonts w:ascii="Times New Roman" w:hAnsi="Times New Roman" w:cs="Times New Roman"/>
          <w:sz w:val="24"/>
          <w:szCs w:val="24"/>
        </w:rPr>
        <w:t>yönetilebilir.Akıllı</w:t>
      </w:r>
      <w:proofErr w:type="spellEnd"/>
      <w:proofErr w:type="gramEnd"/>
      <w:r>
        <w:rPr>
          <w:rFonts w:ascii="Times New Roman" w:hAnsi="Times New Roman" w:cs="Times New Roman"/>
          <w:sz w:val="24"/>
          <w:szCs w:val="24"/>
        </w:rPr>
        <w:t xml:space="preserve"> ev sistemlerimde</w:t>
      </w:r>
      <w:r w:rsidR="009F3D2A" w:rsidRPr="009F3D2A">
        <w:rPr>
          <w:rFonts w:ascii="Times New Roman" w:hAnsi="Times New Roman" w:cs="Times New Roman"/>
          <w:sz w:val="24"/>
          <w:szCs w:val="24"/>
        </w:rPr>
        <w:t>,</w:t>
      </w:r>
      <w:r>
        <w:rPr>
          <w:rFonts w:ascii="Times New Roman" w:hAnsi="Times New Roman" w:cs="Times New Roman"/>
          <w:sz w:val="24"/>
          <w:szCs w:val="24"/>
        </w:rPr>
        <w:t xml:space="preserve"> </w:t>
      </w:r>
      <w:r w:rsidR="009F3D2A" w:rsidRPr="009F3D2A">
        <w:rPr>
          <w:rFonts w:ascii="Times New Roman" w:hAnsi="Times New Roman" w:cs="Times New Roman"/>
          <w:sz w:val="24"/>
          <w:szCs w:val="24"/>
        </w:rPr>
        <w:t xml:space="preserve">ışıklandırma sistemlerine, güvenlik sistemlerine ve daha birçok farklı sisteme </w:t>
      </w:r>
      <w:r>
        <w:rPr>
          <w:rFonts w:ascii="Times New Roman" w:hAnsi="Times New Roman" w:cs="Times New Roman"/>
          <w:sz w:val="24"/>
          <w:szCs w:val="24"/>
        </w:rPr>
        <w:t xml:space="preserve">dahil </w:t>
      </w:r>
      <w:r w:rsidR="009F3D2A" w:rsidRPr="009F3D2A">
        <w:rPr>
          <w:rFonts w:ascii="Times New Roman" w:hAnsi="Times New Roman" w:cs="Times New Roman"/>
          <w:sz w:val="24"/>
          <w:szCs w:val="24"/>
        </w:rPr>
        <w:t>edilebilir.</w:t>
      </w:r>
    </w:p>
    <w:p w14:paraId="2B93D438" w14:textId="77777777" w:rsidR="00F26BCE" w:rsidRDefault="00BF39C1" w:rsidP="00BF39C1">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7A489DAF" w14:textId="77777777" w:rsidR="000A4BA6" w:rsidRPr="000A4BA6" w:rsidRDefault="000A4BA6" w:rsidP="000A4BA6">
      <w:pPr>
        <w:spacing w:line="360" w:lineRule="auto"/>
        <w:jc w:val="center"/>
        <w:rPr>
          <w:rFonts w:ascii="Times New Roman" w:eastAsia="Times New Roman" w:hAnsi="Times New Roman" w:cs="Times New Roman"/>
          <w:b/>
          <w:bCs/>
          <w:sz w:val="28"/>
          <w:szCs w:val="28"/>
          <w:lang w:eastAsia="ar-SA"/>
        </w:rPr>
      </w:pPr>
    </w:p>
    <w:p w14:paraId="4ED6353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0AC4558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2911C7A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2A252092"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6D5F3EC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79F84BE7" w14:textId="77777777" w:rsidR="000A4BA6" w:rsidRPr="000A4BA6" w:rsidRDefault="000A4BA6" w:rsidP="000A4BA6">
      <w:pPr>
        <w:shd w:val="clear" w:color="auto" w:fill="FFFFFF"/>
        <w:suppressAutoHyphens/>
        <w:spacing w:after="0" w:line="240" w:lineRule="auto"/>
        <w:jc w:val="center"/>
        <w:textAlignment w:val="baseline"/>
        <w:rPr>
          <w:rFonts w:ascii="Times New Roman" w:eastAsia="Times New Roman" w:hAnsi="Times New Roman" w:cs="Times New Roman"/>
          <w:sz w:val="24"/>
          <w:szCs w:val="24"/>
          <w:lang w:eastAsia="ar-SA"/>
        </w:rPr>
      </w:pPr>
    </w:p>
    <w:p w14:paraId="4584E79C" w14:textId="4C0F377E" w:rsidR="000A4BA6" w:rsidRDefault="000A4BA6" w:rsidP="000A4BA6">
      <w:pPr>
        <w:suppressAutoHyphens/>
        <w:spacing w:after="0" w:line="240" w:lineRule="auto"/>
        <w:jc w:val="both"/>
        <w:rPr>
          <w:rFonts w:ascii="Times New Roman" w:eastAsia="Times New Roman" w:hAnsi="Times New Roman" w:cs="Times New Roman"/>
          <w:sz w:val="24"/>
          <w:szCs w:val="24"/>
          <w:lang w:eastAsia="ar-SA"/>
        </w:rPr>
      </w:pPr>
    </w:p>
    <w:p w14:paraId="7ED0C3B9" w14:textId="29F18014" w:rsidR="00BF39C1" w:rsidRDefault="00BF39C1" w:rsidP="000A4BA6">
      <w:pPr>
        <w:suppressAutoHyphens/>
        <w:spacing w:after="0" w:line="240" w:lineRule="auto"/>
        <w:jc w:val="both"/>
        <w:rPr>
          <w:rFonts w:ascii="Times New Roman" w:eastAsia="Times New Roman" w:hAnsi="Times New Roman" w:cs="Times New Roman"/>
          <w:sz w:val="24"/>
          <w:szCs w:val="24"/>
          <w:lang w:eastAsia="ar-SA"/>
        </w:rPr>
      </w:pPr>
    </w:p>
    <w:p w14:paraId="30CB3A16" w14:textId="4BB5E362" w:rsidR="00BF39C1" w:rsidRDefault="004D1F72" w:rsidP="00BF39C1">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1BE10CA8" wp14:editId="7B1C845A">
            <wp:extent cx="5958672" cy="4216128"/>
            <wp:effectExtent l="0" t="0" r="444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31">
                      <a:extLst>
                        <a:ext uri="{28A0092B-C50C-407E-A947-70E740481C1C}">
                          <a14:useLocalDpi xmlns:a14="http://schemas.microsoft.com/office/drawing/2010/main" val="0"/>
                        </a:ext>
                      </a:extLst>
                    </a:blip>
                    <a:stretch>
                      <a:fillRect/>
                    </a:stretch>
                  </pic:blipFill>
                  <pic:spPr>
                    <a:xfrm>
                      <a:off x="0" y="0"/>
                      <a:ext cx="5976993" cy="4229091"/>
                    </a:xfrm>
                    <a:prstGeom prst="rect">
                      <a:avLst/>
                    </a:prstGeom>
                  </pic:spPr>
                </pic:pic>
              </a:graphicData>
            </a:graphic>
          </wp:inline>
        </w:drawing>
      </w:r>
    </w:p>
    <w:p w14:paraId="418E088C" w14:textId="47948BC5" w:rsidR="00BF39C1" w:rsidRDefault="00BF39C1" w:rsidP="00BF39C1">
      <w:pPr>
        <w:suppressAutoHyphens/>
        <w:spacing w:after="0" w:line="240" w:lineRule="auto"/>
        <w:rPr>
          <w:rFonts w:ascii="Times New Roman" w:eastAsia="Times New Roman" w:hAnsi="Times New Roman" w:cs="Times New Roman"/>
          <w:sz w:val="24"/>
          <w:szCs w:val="24"/>
          <w:lang w:eastAsia="ar-SA"/>
        </w:rPr>
      </w:pPr>
    </w:p>
    <w:p w14:paraId="728C3356" w14:textId="64A8019E" w:rsidR="00BF39C1" w:rsidRDefault="00620A1B" w:rsidP="008D65A6">
      <w:pPr>
        <w:suppressAutoHyphens/>
        <w:spacing w:after="0"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w:t>
      </w:r>
      <w:r w:rsidR="00463791">
        <w:rPr>
          <w:rFonts w:ascii="Times New Roman" w:eastAsia="Times New Roman" w:hAnsi="Times New Roman" w:cs="Times New Roman"/>
          <w:sz w:val="24"/>
          <w:szCs w:val="24"/>
          <w:lang w:eastAsia="ar-SA"/>
        </w:rPr>
        <w:t xml:space="preserve">3.11 </w:t>
      </w:r>
      <w:proofErr w:type="spellStart"/>
      <w:r w:rsidR="00463791">
        <w:rPr>
          <w:rFonts w:ascii="Times New Roman" w:eastAsia="Times New Roman" w:hAnsi="Times New Roman" w:cs="Times New Roman"/>
          <w:sz w:val="24"/>
          <w:szCs w:val="24"/>
          <w:lang w:eastAsia="ar-SA"/>
        </w:rPr>
        <w:t>Arduino</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Nano</w:t>
      </w:r>
      <w:proofErr w:type="spellEnd"/>
      <w:r>
        <w:rPr>
          <w:rFonts w:ascii="Times New Roman" w:eastAsia="Times New Roman" w:hAnsi="Times New Roman" w:cs="Times New Roman"/>
          <w:sz w:val="24"/>
          <w:szCs w:val="24"/>
          <w:lang w:eastAsia="ar-SA"/>
        </w:rPr>
        <w:t xml:space="preserve"> </w:t>
      </w:r>
      <w:proofErr w:type="spellStart"/>
      <w:r>
        <w:rPr>
          <w:rFonts w:ascii="Times New Roman" w:eastAsia="Times New Roman" w:hAnsi="Times New Roman" w:cs="Times New Roman"/>
          <w:sz w:val="24"/>
          <w:szCs w:val="24"/>
          <w:lang w:eastAsia="ar-SA"/>
        </w:rPr>
        <w:t>Pi</w:t>
      </w:r>
      <w:r w:rsidR="00F52828">
        <w:rPr>
          <w:rFonts w:ascii="Times New Roman" w:eastAsia="Times New Roman" w:hAnsi="Times New Roman" w:cs="Times New Roman"/>
          <w:sz w:val="24"/>
          <w:szCs w:val="24"/>
          <w:lang w:eastAsia="ar-SA"/>
        </w:rPr>
        <w:t>n</w:t>
      </w:r>
      <w:proofErr w:type="spellEnd"/>
      <w:r w:rsidR="00F52828">
        <w:rPr>
          <w:rFonts w:ascii="Times New Roman" w:eastAsia="Times New Roman" w:hAnsi="Times New Roman" w:cs="Times New Roman"/>
          <w:sz w:val="24"/>
          <w:szCs w:val="24"/>
          <w:lang w:eastAsia="ar-SA"/>
        </w:rPr>
        <w:t xml:space="preserve"> Yapısı</w:t>
      </w:r>
    </w:p>
    <w:p w14:paraId="65B68471" w14:textId="77777777" w:rsidR="004D1F72" w:rsidRDefault="004D1F72" w:rsidP="000A4BA6">
      <w:pPr>
        <w:rPr>
          <w:rFonts w:ascii="Times New Roman" w:eastAsia="Times New Roman" w:hAnsi="Times New Roman" w:cs="Times New Roman"/>
          <w:b/>
          <w:bCs/>
          <w:sz w:val="28"/>
          <w:szCs w:val="28"/>
          <w:lang w:eastAsia="ar-SA"/>
        </w:rPr>
      </w:pPr>
    </w:p>
    <w:p w14:paraId="3EF5A484" w14:textId="77777777" w:rsidR="006F4F38" w:rsidRDefault="006F4F38" w:rsidP="000A4BA6">
      <w:pPr>
        <w:rPr>
          <w:rFonts w:ascii="Times New Roman" w:eastAsia="Times New Roman" w:hAnsi="Times New Roman" w:cs="Times New Roman"/>
          <w:b/>
          <w:bCs/>
          <w:sz w:val="28"/>
          <w:szCs w:val="28"/>
          <w:lang w:eastAsia="ar-SA"/>
        </w:rPr>
      </w:pPr>
    </w:p>
    <w:p w14:paraId="71848DEF" w14:textId="77777777" w:rsidR="006F4F38" w:rsidRDefault="006F4F38" w:rsidP="000A4BA6">
      <w:pPr>
        <w:rPr>
          <w:rFonts w:ascii="Times New Roman" w:eastAsia="Times New Roman" w:hAnsi="Times New Roman" w:cs="Times New Roman"/>
          <w:b/>
          <w:bCs/>
          <w:sz w:val="28"/>
          <w:szCs w:val="28"/>
          <w:lang w:eastAsia="ar-SA"/>
        </w:rPr>
      </w:pPr>
    </w:p>
    <w:p w14:paraId="6A4F080C" w14:textId="77777777" w:rsidR="006F4F38" w:rsidRDefault="006F4F38" w:rsidP="00BE1F47">
      <w:pPr>
        <w:ind w:left="708"/>
        <w:rPr>
          <w:rFonts w:ascii="Times New Roman" w:eastAsia="Times New Roman" w:hAnsi="Times New Roman" w:cs="Times New Roman"/>
          <w:b/>
          <w:bCs/>
          <w:sz w:val="28"/>
          <w:szCs w:val="28"/>
          <w:lang w:eastAsia="ar-SA"/>
        </w:rPr>
      </w:pPr>
    </w:p>
    <w:p w14:paraId="660BD5C6" w14:textId="05460589" w:rsidR="000A4BA6" w:rsidRPr="000A4BA6" w:rsidRDefault="000A4BA6" w:rsidP="00BE1F47">
      <w:pPr>
        <w:ind w:left="708"/>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3.2.5 Motor Sürücü Devresi</w:t>
      </w:r>
    </w:p>
    <w:p w14:paraId="6F150B7B"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156665DF" w14:textId="039BF2C0"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Bu çalışmada </w:t>
      </w:r>
      <w:proofErr w:type="spellStart"/>
      <w:r w:rsidRPr="000A4BA6">
        <w:rPr>
          <w:rFonts w:ascii="Times New Roman" w:eastAsia="Times New Roman" w:hAnsi="Times New Roman" w:cs="Times New Roman"/>
          <w:sz w:val="24"/>
          <w:szCs w:val="24"/>
          <w:lang w:eastAsia="ar-SA"/>
        </w:rPr>
        <w:t>sensörlerden</w:t>
      </w:r>
      <w:proofErr w:type="spellEnd"/>
      <w:r w:rsidRPr="000A4BA6">
        <w:rPr>
          <w:rFonts w:ascii="Times New Roman" w:eastAsia="Times New Roman" w:hAnsi="Times New Roman" w:cs="Times New Roman"/>
          <w:sz w:val="24"/>
          <w:szCs w:val="24"/>
          <w:lang w:eastAsia="ar-SA"/>
        </w:rPr>
        <w:t xml:space="preserve"> gelen verileri motorlara iletmek ve motorların kontrolü için motor sürücü devresine ihtiyaç duyulmuştur.</w:t>
      </w:r>
      <w:r w:rsidR="003A1628">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Bu kapsamda kullanım ve gereksinimleri karşılayabilmesinden dolayı L29</w:t>
      </w:r>
      <w:r w:rsidR="005E4E1D">
        <w:rPr>
          <w:rFonts w:ascii="Times New Roman" w:eastAsia="Times New Roman" w:hAnsi="Times New Roman" w:cs="Times New Roman"/>
          <w:sz w:val="24"/>
          <w:szCs w:val="24"/>
          <w:lang w:eastAsia="ar-SA"/>
        </w:rPr>
        <w:t>3</w:t>
      </w:r>
      <w:r w:rsidRPr="000A4BA6">
        <w:rPr>
          <w:rFonts w:ascii="Times New Roman" w:eastAsia="Times New Roman" w:hAnsi="Times New Roman" w:cs="Times New Roman"/>
          <w:sz w:val="24"/>
          <w:szCs w:val="24"/>
          <w:lang w:eastAsia="ar-SA"/>
        </w:rPr>
        <w:t xml:space="preserve">D motor sürücü devresi </w:t>
      </w:r>
      <w:r w:rsidR="003A1628">
        <w:rPr>
          <w:rFonts w:ascii="Times New Roman" w:eastAsia="Times New Roman" w:hAnsi="Times New Roman" w:cs="Times New Roman"/>
          <w:sz w:val="24"/>
          <w:szCs w:val="24"/>
          <w:lang w:eastAsia="ar-SA"/>
        </w:rPr>
        <w:t>tercih edilmişti</w:t>
      </w:r>
      <w:r w:rsidRPr="000A4BA6">
        <w:rPr>
          <w:rFonts w:ascii="Times New Roman" w:eastAsia="Times New Roman" w:hAnsi="Times New Roman" w:cs="Times New Roman"/>
          <w:sz w:val="24"/>
          <w:szCs w:val="24"/>
          <w:lang w:eastAsia="ar-SA"/>
        </w:rPr>
        <w:t>r.</w:t>
      </w:r>
      <w:r w:rsidRPr="000A4BA6">
        <w:rPr>
          <w:rFonts w:ascii="Times New Roman" w:eastAsia="Times New Roman" w:hAnsi="Times New Roman" w:cs="Times New Roman"/>
          <w:b/>
          <w:color w:val="080E14"/>
          <w:sz w:val="24"/>
          <w:szCs w:val="24"/>
          <w:shd w:val="clear" w:color="auto" w:fill="FFFFFF"/>
          <w:lang w:eastAsia="ar-SA"/>
        </w:rPr>
        <w:t xml:space="preserve"> </w:t>
      </w:r>
      <w:r w:rsidRPr="000A4BA6">
        <w:rPr>
          <w:rFonts w:ascii="Times New Roman" w:eastAsia="Times New Roman" w:hAnsi="Times New Roman" w:cs="Times New Roman"/>
          <w:color w:val="000000"/>
          <w:sz w:val="24"/>
          <w:szCs w:val="24"/>
          <w:bdr w:val="none" w:sz="0" w:space="0" w:color="auto" w:frame="1"/>
          <w:lang w:eastAsia="ar-SA"/>
        </w:rPr>
        <w:t>L293D</w:t>
      </w:r>
      <w:r w:rsidRPr="000A4BA6">
        <w:rPr>
          <w:rFonts w:ascii="Times New Roman" w:eastAsia="Times New Roman" w:hAnsi="Times New Roman" w:cs="Times New Roman"/>
          <w:color w:val="000000"/>
          <w:sz w:val="24"/>
          <w:szCs w:val="24"/>
          <w:lang w:eastAsia="ar-SA"/>
        </w:rPr>
        <w:t xml:space="preserve"> motor sürücü </w:t>
      </w:r>
      <w:r w:rsidR="003A1628">
        <w:rPr>
          <w:rFonts w:ascii="Times New Roman" w:eastAsia="Times New Roman" w:hAnsi="Times New Roman" w:cs="Times New Roman"/>
          <w:color w:val="000000"/>
          <w:sz w:val="24"/>
          <w:szCs w:val="24"/>
          <w:lang w:eastAsia="ar-SA"/>
        </w:rPr>
        <w:t xml:space="preserve">devleri </w:t>
      </w:r>
      <w:r w:rsidRPr="000A4BA6">
        <w:rPr>
          <w:rFonts w:ascii="Times New Roman" w:eastAsia="Times New Roman" w:hAnsi="Times New Roman" w:cs="Times New Roman"/>
          <w:color w:val="000000"/>
          <w:sz w:val="24"/>
          <w:szCs w:val="24"/>
          <w:lang w:eastAsia="ar-SA"/>
        </w:rPr>
        <w:t xml:space="preserve">içlerinde iki adet H köprüsü barındıran 16 bacaklı motor sürücü </w:t>
      </w:r>
      <w:r w:rsidR="003A1628">
        <w:rPr>
          <w:rFonts w:ascii="Times New Roman" w:eastAsia="Times New Roman" w:hAnsi="Times New Roman" w:cs="Times New Roman"/>
          <w:color w:val="000000"/>
          <w:sz w:val="24"/>
          <w:szCs w:val="24"/>
          <w:lang w:eastAsia="ar-SA"/>
        </w:rPr>
        <w:t>devrelerdir.</w:t>
      </w:r>
      <w:r w:rsidR="00EE57C4">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color w:val="000000"/>
          <w:sz w:val="24"/>
          <w:szCs w:val="24"/>
          <w:lang w:eastAsia="ar-SA"/>
        </w:rPr>
        <w:t>Genell</w:t>
      </w:r>
      <w:r w:rsidR="007948D3">
        <w:rPr>
          <w:rFonts w:ascii="Times New Roman" w:eastAsia="Times New Roman" w:hAnsi="Times New Roman" w:cs="Times New Roman"/>
          <w:color w:val="000000"/>
          <w:sz w:val="24"/>
          <w:szCs w:val="24"/>
          <w:lang w:eastAsia="ar-SA"/>
        </w:rPr>
        <w:t>i</w:t>
      </w:r>
      <w:r w:rsidRPr="000A4BA6">
        <w:rPr>
          <w:rFonts w:ascii="Times New Roman" w:eastAsia="Times New Roman" w:hAnsi="Times New Roman" w:cs="Times New Roman"/>
          <w:color w:val="000000"/>
          <w:sz w:val="24"/>
          <w:szCs w:val="24"/>
          <w:lang w:eastAsia="ar-SA"/>
        </w:rPr>
        <w:t>kle DC motor kontrolünde tercih edilen motor sürücü entegreler olan </w:t>
      </w:r>
      <w:r w:rsidRPr="000A4BA6">
        <w:rPr>
          <w:rFonts w:ascii="Times New Roman" w:eastAsia="Times New Roman" w:hAnsi="Times New Roman" w:cs="Times New Roman"/>
          <w:color w:val="000000"/>
          <w:sz w:val="24"/>
          <w:szCs w:val="24"/>
          <w:bdr w:val="none" w:sz="0" w:space="0" w:color="auto" w:frame="1"/>
          <w:lang w:eastAsia="ar-SA"/>
        </w:rPr>
        <w:t>L293D</w:t>
      </w:r>
      <w:r w:rsidRPr="000A4BA6">
        <w:rPr>
          <w:rFonts w:ascii="Times New Roman" w:eastAsia="Times New Roman" w:hAnsi="Times New Roman" w:cs="Times New Roman"/>
          <w:color w:val="000000"/>
          <w:sz w:val="24"/>
          <w:szCs w:val="24"/>
          <w:lang w:eastAsia="ar-SA"/>
        </w:rPr>
        <w:t xml:space="preserve"> ile iki </w:t>
      </w:r>
      <w:r w:rsidRPr="000A4BA6">
        <w:rPr>
          <w:rFonts w:ascii="Times New Roman" w:eastAsia="Times New Roman" w:hAnsi="Times New Roman" w:cs="Times New Roman"/>
          <w:color w:val="000000"/>
          <w:sz w:val="24"/>
          <w:szCs w:val="24"/>
          <w:lang w:eastAsia="ar-SA"/>
        </w:rPr>
        <w:lastRenderedPageBreak/>
        <w:t>motor birbirinden bağımsız olarak çift yönlü kontrol edilebilmektedir.</w:t>
      </w:r>
      <w:r w:rsidR="003A1628">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color w:val="000000"/>
          <w:sz w:val="24"/>
          <w:szCs w:val="24"/>
          <w:lang w:eastAsia="ar-SA"/>
        </w:rPr>
        <w:t>Ayrıca</w:t>
      </w:r>
      <w:r w:rsidR="003A1628">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color w:val="000000"/>
          <w:sz w:val="24"/>
          <w:szCs w:val="24"/>
          <w:bdr w:val="none" w:sz="0" w:space="0" w:color="auto" w:frame="1"/>
          <w:lang w:eastAsia="ar-SA"/>
        </w:rPr>
        <w:t>L293</w:t>
      </w:r>
      <w:r w:rsidR="003A1628">
        <w:rPr>
          <w:rFonts w:ascii="Times New Roman" w:eastAsia="Times New Roman" w:hAnsi="Times New Roman" w:cs="Times New Roman"/>
          <w:color w:val="000000"/>
          <w:sz w:val="24"/>
          <w:szCs w:val="24"/>
          <w:bdr w:val="none" w:sz="0" w:space="0" w:color="auto" w:frame="1"/>
          <w:lang w:eastAsia="ar-SA"/>
        </w:rPr>
        <w:t>D</w:t>
      </w:r>
      <w:r w:rsidRPr="000A4BA6">
        <w:rPr>
          <w:rFonts w:ascii="Times New Roman" w:eastAsia="Times New Roman" w:hAnsi="Times New Roman" w:cs="Times New Roman"/>
          <w:color w:val="000000"/>
          <w:sz w:val="24"/>
          <w:szCs w:val="24"/>
          <w:bdr w:val="none" w:sz="0" w:space="0" w:color="auto" w:frame="1"/>
          <w:lang w:eastAsia="ar-SA"/>
        </w:rPr>
        <w:t xml:space="preserve"> motor sürücü </w:t>
      </w:r>
      <w:r w:rsidR="003A1628">
        <w:rPr>
          <w:rFonts w:ascii="Times New Roman" w:eastAsia="Times New Roman" w:hAnsi="Times New Roman" w:cs="Times New Roman"/>
          <w:color w:val="000000"/>
          <w:sz w:val="24"/>
          <w:szCs w:val="24"/>
          <w:bdr w:val="none" w:sz="0" w:space="0" w:color="auto" w:frame="1"/>
          <w:lang w:eastAsia="ar-SA"/>
        </w:rPr>
        <w:t xml:space="preserve">devreler ile </w:t>
      </w:r>
      <w:r w:rsidR="003A1628" w:rsidRPr="000A4BA6">
        <w:rPr>
          <w:rFonts w:ascii="Times New Roman" w:eastAsia="Times New Roman" w:hAnsi="Times New Roman" w:cs="Times New Roman"/>
          <w:color w:val="000000"/>
          <w:sz w:val="24"/>
          <w:szCs w:val="24"/>
          <w:lang w:eastAsia="ar-SA"/>
        </w:rPr>
        <w:t>PWM</w:t>
      </w:r>
      <w:r w:rsidR="003A1628">
        <w:rPr>
          <w:rFonts w:ascii="Times New Roman" w:eastAsia="Times New Roman" w:hAnsi="Times New Roman" w:cs="Times New Roman"/>
          <w:color w:val="000000"/>
          <w:sz w:val="24"/>
          <w:szCs w:val="24"/>
          <w:lang w:eastAsia="ar-SA"/>
        </w:rPr>
        <w:t xml:space="preserve"> </w:t>
      </w:r>
      <w:r w:rsidR="003A1628" w:rsidRPr="000A4BA6">
        <w:rPr>
          <w:rFonts w:ascii="Times New Roman" w:eastAsia="Times New Roman" w:hAnsi="Times New Roman" w:cs="Times New Roman"/>
          <w:color w:val="000000"/>
          <w:sz w:val="24"/>
          <w:szCs w:val="24"/>
          <w:lang w:eastAsia="ar-SA"/>
        </w:rPr>
        <w:t>kontrolü</w:t>
      </w:r>
      <w:r w:rsidRPr="000A4BA6">
        <w:rPr>
          <w:rFonts w:ascii="Times New Roman" w:eastAsia="Times New Roman" w:hAnsi="Times New Roman" w:cs="Times New Roman"/>
          <w:color w:val="000000"/>
          <w:sz w:val="24"/>
          <w:szCs w:val="24"/>
          <w:lang w:eastAsia="ar-SA"/>
        </w:rPr>
        <w:t xml:space="preserve"> de yapılabilmektedir</w:t>
      </w:r>
      <w:r w:rsidR="003A1628">
        <w:rPr>
          <w:rFonts w:ascii="Times New Roman" w:eastAsia="Times New Roman" w:hAnsi="Times New Roman" w:cs="Times New Roman"/>
          <w:color w:val="000000"/>
          <w:sz w:val="24"/>
          <w:szCs w:val="24"/>
          <w:lang w:eastAsia="ar-SA"/>
        </w:rPr>
        <w:t xml:space="preserve">. </w:t>
      </w:r>
      <w:r w:rsidRPr="000A4BA6">
        <w:rPr>
          <w:rFonts w:ascii="Times New Roman" w:eastAsia="Times New Roman" w:hAnsi="Times New Roman" w:cs="Times New Roman"/>
          <w:bCs/>
          <w:color w:val="080E14"/>
          <w:sz w:val="24"/>
          <w:szCs w:val="24"/>
          <w:shd w:val="clear" w:color="auto" w:fill="FFFFFF"/>
          <w:lang w:eastAsia="ar-SA"/>
        </w:rPr>
        <w:t>L293D</w:t>
      </w:r>
      <w:r w:rsidRPr="000A4BA6">
        <w:rPr>
          <w:rFonts w:ascii="Times New Roman" w:eastAsia="Times New Roman" w:hAnsi="Times New Roman" w:cs="Times New Roman"/>
          <w:color w:val="080E14"/>
          <w:sz w:val="24"/>
          <w:szCs w:val="24"/>
          <w:shd w:val="clear" w:color="auto" w:fill="FFFFFF"/>
          <w:lang w:eastAsia="ar-SA"/>
        </w:rPr>
        <w:t xml:space="preserve"> motor</w:t>
      </w:r>
      <w:r w:rsidRPr="000A4BA6">
        <w:rPr>
          <w:rFonts w:ascii="Times New Roman" w:eastAsia="Times New Roman" w:hAnsi="Times New Roman" w:cs="Times New Roman"/>
          <w:bCs/>
          <w:color w:val="080E14"/>
          <w:sz w:val="24"/>
          <w:szCs w:val="24"/>
          <w:shd w:val="clear" w:color="auto" w:fill="FFFFFF"/>
          <w:lang w:eastAsia="ar-SA"/>
        </w:rPr>
        <w:t xml:space="preserve"> sürücü </w:t>
      </w:r>
      <w:r w:rsidR="003A1628">
        <w:rPr>
          <w:rFonts w:ascii="Times New Roman" w:eastAsia="Times New Roman" w:hAnsi="Times New Roman" w:cs="Times New Roman"/>
          <w:bCs/>
          <w:color w:val="080E14"/>
          <w:sz w:val="24"/>
          <w:szCs w:val="24"/>
          <w:shd w:val="clear" w:color="auto" w:fill="FFFFFF"/>
          <w:lang w:eastAsia="ar-SA"/>
        </w:rPr>
        <w:t xml:space="preserve">devresi </w:t>
      </w:r>
      <w:r w:rsidRPr="000A4BA6">
        <w:rPr>
          <w:rFonts w:ascii="Times New Roman" w:eastAsia="Times New Roman" w:hAnsi="Times New Roman" w:cs="Times New Roman"/>
          <w:color w:val="080E14"/>
          <w:sz w:val="24"/>
          <w:szCs w:val="24"/>
          <w:shd w:val="clear" w:color="auto" w:fill="FFFFFF"/>
          <w:lang w:eastAsia="ar-SA"/>
        </w:rPr>
        <w:t xml:space="preserve">en çok kullanılan çeşitlerindendir. Kart üzerinde dört adet DC motor çıkışı, iki adet </w:t>
      </w:r>
      <w:proofErr w:type="spellStart"/>
      <w:r w:rsidRPr="000A4BA6">
        <w:rPr>
          <w:rFonts w:ascii="Times New Roman" w:eastAsia="Times New Roman" w:hAnsi="Times New Roman" w:cs="Times New Roman"/>
          <w:color w:val="080E14"/>
          <w:sz w:val="24"/>
          <w:szCs w:val="24"/>
          <w:shd w:val="clear" w:color="auto" w:fill="FFFFFF"/>
          <w:lang w:eastAsia="ar-SA"/>
        </w:rPr>
        <w:t>bipolar</w:t>
      </w:r>
      <w:proofErr w:type="spellEnd"/>
      <w:r w:rsidRPr="000A4BA6">
        <w:rPr>
          <w:rFonts w:ascii="Times New Roman" w:eastAsia="Times New Roman" w:hAnsi="Times New Roman" w:cs="Times New Roman"/>
          <w:color w:val="080E14"/>
          <w:sz w:val="24"/>
          <w:szCs w:val="24"/>
          <w:shd w:val="clear" w:color="auto" w:fill="FFFFFF"/>
          <w:lang w:eastAsia="ar-SA"/>
        </w:rPr>
        <w:t xml:space="preserve"> step motor ve bunlara ek olarak iki adet </w:t>
      </w:r>
      <w:proofErr w:type="spellStart"/>
      <w:r w:rsidRPr="000A4BA6">
        <w:rPr>
          <w:rFonts w:ascii="Times New Roman" w:eastAsia="Times New Roman" w:hAnsi="Times New Roman" w:cs="Times New Roman"/>
          <w:color w:val="080E14"/>
          <w:sz w:val="24"/>
          <w:szCs w:val="24"/>
          <w:shd w:val="clear" w:color="auto" w:fill="FFFFFF"/>
          <w:lang w:eastAsia="ar-SA"/>
        </w:rPr>
        <w:t>servo</w:t>
      </w:r>
      <w:proofErr w:type="spellEnd"/>
      <w:r w:rsidRPr="000A4BA6">
        <w:rPr>
          <w:rFonts w:ascii="Times New Roman" w:eastAsia="Times New Roman" w:hAnsi="Times New Roman" w:cs="Times New Roman"/>
          <w:color w:val="080E14"/>
          <w:sz w:val="24"/>
          <w:szCs w:val="24"/>
          <w:shd w:val="clear" w:color="auto" w:fill="FFFFFF"/>
          <w:lang w:eastAsia="ar-SA"/>
        </w:rPr>
        <w:t xml:space="preserve"> motor sürmek için çıkış </w:t>
      </w:r>
      <w:r w:rsidR="00EE57C4" w:rsidRPr="000A4BA6">
        <w:rPr>
          <w:rFonts w:ascii="Times New Roman" w:eastAsia="Times New Roman" w:hAnsi="Times New Roman" w:cs="Times New Roman"/>
          <w:color w:val="080E14"/>
          <w:sz w:val="24"/>
          <w:szCs w:val="24"/>
          <w:shd w:val="clear" w:color="auto" w:fill="FFFFFF"/>
          <w:lang w:eastAsia="ar-SA"/>
        </w:rPr>
        <w:t>vardır.</w:t>
      </w:r>
      <w:r w:rsidRPr="000A4BA6">
        <w:rPr>
          <w:rFonts w:ascii="Times New Roman" w:eastAsia="Times New Roman" w:hAnsi="Times New Roman" w:cs="Times New Roman"/>
          <w:color w:val="000000"/>
          <w:sz w:val="24"/>
          <w:szCs w:val="24"/>
          <w:shd w:val="clear" w:color="auto" w:fill="FFFFFF"/>
          <w:lang w:eastAsia="ar-SA"/>
        </w:rPr>
        <w:t xml:space="preserve"> Kart üzerinde iki adet L293D motor sürücü </w:t>
      </w:r>
      <w:r w:rsidR="00EE57C4">
        <w:rPr>
          <w:rFonts w:ascii="Times New Roman" w:eastAsia="Times New Roman" w:hAnsi="Times New Roman" w:cs="Times New Roman"/>
          <w:color w:val="000000"/>
          <w:sz w:val="24"/>
          <w:szCs w:val="24"/>
          <w:shd w:val="clear" w:color="auto" w:fill="FFFFFF"/>
          <w:lang w:eastAsia="ar-SA"/>
        </w:rPr>
        <w:t>devresi</w:t>
      </w:r>
      <w:r w:rsidRPr="000A4BA6">
        <w:rPr>
          <w:rFonts w:ascii="Times New Roman" w:eastAsia="Times New Roman" w:hAnsi="Times New Roman" w:cs="Times New Roman"/>
          <w:color w:val="000000"/>
          <w:sz w:val="24"/>
          <w:szCs w:val="24"/>
          <w:shd w:val="clear" w:color="auto" w:fill="FFFFFF"/>
          <w:lang w:eastAsia="ar-SA"/>
        </w:rPr>
        <w:t xml:space="preserve"> mevcuttur. Yani 0.6A ile dört ayrı DC motor veya 0.6A ile iki ayrı step motor sürülebilir. </w:t>
      </w:r>
      <w:r w:rsidRPr="000A4BA6">
        <w:rPr>
          <w:rFonts w:ascii="Times New Roman" w:eastAsia="Times New Roman" w:hAnsi="Times New Roman" w:cs="Times New Roman"/>
          <w:color w:val="000000"/>
          <w:sz w:val="24"/>
          <w:szCs w:val="24"/>
          <w:bdr w:val="none" w:sz="0" w:space="0" w:color="auto" w:frame="1"/>
          <w:shd w:val="clear" w:color="auto" w:fill="FFFFFF"/>
          <w:lang w:eastAsia="ar-SA"/>
        </w:rPr>
        <w:t>Motorların hız ve yönlerini </w:t>
      </w:r>
      <w:r w:rsidRPr="000A4BA6">
        <w:rPr>
          <w:rFonts w:ascii="Times New Roman" w:eastAsia="Times New Roman" w:hAnsi="Times New Roman" w:cs="Times New Roman"/>
          <w:color w:val="000000"/>
          <w:sz w:val="24"/>
          <w:szCs w:val="24"/>
          <w:shd w:val="clear" w:color="auto" w:fill="FFFFFF"/>
          <w:lang w:eastAsia="ar-SA"/>
        </w:rPr>
        <w:t>birbirinden bağımsız olarak kontrol</w:t>
      </w:r>
      <w:r w:rsidRPr="000A4BA6">
        <w:rPr>
          <w:rFonts w:ascii="Times New Roman" w:eastAsia="Times New Roman" w:hAnsi="Times New Roman" w:cs="Calibri"/>
          <w:color w:val="000000"/>
          <w:sz w:val="24"/>
          <w:szCs w:val="24"/>
          <w:shd w:val="clear" w:color="auto" w:fill="FFFFFF"/>
          <w:lang w:eastAsia="ar-SA"/>
        </w:rPr>
        <w:t xml:space="preserve"> edilebilmektedir</w:t>
      </w:r>
      <w:r w:rsidRPr="000A4BA6">
        <w:rPr>
          <w:rFonts w:ascii="Times New Roman" w:eastAsia="Times New Roman" w:hAnsi="Times New Roman" w:cs="Times New Roman"/>
          <w:sz w:val="24"/>
          <w:szCs w:val="24"/>
          <w:lang w:eastAsia="ar-SA"/>
        </w:rPr>
        <w:t>.[1</w:t>
      </w:r>
      <w:r w:rsidR="001744D8">
        <w:rPr>
          <w:rFonts w:ascii="Times New Roman" w:eastAsia="Times New Roman" w:hAnsi="Times New Roman" w:cs="Times New Roman"/>
          <w:sz w:val="24"/>
          <w:szCs w:val="24"/>
          <w:lang w:eastAsia="ar-SA"/>
        </w:rPr>
        <w:t>3</w:t>
      </w:r>
      <w:r w:rsidRPr="000A4BA6">
        <w:rPr>
          <w:rFonts w:ascii="Times New Roman" w:eastAsia="Times New Roman" w:hAnsi="Times New Roman" w:cs="Times New Roman"/>
          <w:sz w:val="24"/>
          <w:szCs w:val="24"/>
          <w:lang w:eastAsia="ar-SA"/>
        </w:rPr>
        <w:t>]</w:t>
      </w:r>
    </w:p>
    <w:p w14:paraId="145EDCFA" w14:textId="77777777" w:rsidR="000A4BA6" w:rsidRPr="000A4BA6" w:rsidRDefault="000A4BA6" w:rsidP="000A4BA6">
      <w:pPr>
        <w:suppressAutoHyphens/>
        <w:spacing w:after="0" w:line="360" w:lineRule="auto"/>
        <w:rPr>
          <w:rFonts w:ascii="Times New Roman" w:eastAsia="Times New Roman" w:hAnsi="Times New Roman" w:cs="Times New Roman"/>
          <w:b/>
          <w:bCs/>
          <w:sz w:val="28"/>
          <w:szCs w:val="28"/>
          <w:lang w:val="en-US" w:eastAsia="ar-SA"/>
        </w:rPr>
      </w:pPr>
    </w:p>
    <w:p w14:paraId="165028CE" w14:textId="18BB3F7B" w:rsidR="000A4BA6" w:rsidRPr="000A4BA6" w:rsidRDefault="000A4BA6" w:rsidP="000A4BA6">
      <w:pPr>
        <w:suppressAutoHyphens/>
        <w:spacing w:after="0" w:line="360" w:lineRule="auto"/>
        <w:jc w:val="both"/>
        <w:rPr>
          <w:rFonts w:ascii="Times New Roman" w:eastAsia="Times New Roman" w:hAnsi="Times New Roman" w:cs="Times New Roman"/>
          <w:color w:val="000000"/>
          <w:sz w:val="24"/>
          <w:szCs w:val="24"/>
          <w:lang w:eastAsia="tr-TR"/>
        </w:rPr>
      </w:pPr>
      <w:r w:rsidRPr="000A4BA6">
        <w:rPr>
          <w:rFonts w:ascii="Times New Roman" w:eastAsia="Times New Roman" w:hAnsi="Times New Roman" w:cs="Times New Roman"/>
          <w:b/>
          <w:bCs/>
          <w:sz w:val="28"/>
          <w:szCs w:val="28"/>
          <w:lang w:eastAsia="ar-SA"/>
        </w:rPr>
        <w:t xml:space="preserve">   </w:t>
      </w:r>
      <w:r w:rsidRPr="000A4BA6">
        <w:rPr>
          <w:rFonts w:ascii="Times New Roman" w:eastAsia="Times New Roman" w:hAnsi="Times New Roman" w:cs="Times New Roman"/>
          <w:sz w:val="28"/>
          <w:szCs w:val="28"/>
          <w:lang w:eastAsia="ar-SA"/>
        </w:rPr>
        <w:t xml:space="preserve">   </w:t>
      </w:r>
      <w:r w:rsidRPr="000A4BA6">
        <w:rPr>
          <w:rFonts w:ascii="Times New Roman" w:eastAsia="Times New Roman" w:hAnsi="Times New Roman" w:cs="Times New Roman"/>
          <w:color w:val="000000"/>
          <w:sz w:val="24"/>
          <w:szCs w:val="24"/>
          <w:shd w:val="clear" w:color="auto" w:fill="FFFFFF"/>
          <w:lang w:eastAsia="ar-SA"/>
        </w:rPr>
        <w:t xml:space="preserve">Motor sürücüsü asenkron motorların hızını ve frekansını değiştirerek ayarlayan bir </w:t>
      </w:r>
      <w:r w:rsidR="00EE57C4">
        <w:rPr>
          <w:rFonts w:ascii="Times New Roman" w:eastAsia="Times New Roman" w:hAnsi="Times New Roman" w:cs="Times New Roman"/>
          <w:color w:val="000000"/>
          <w:sz w:val="24"/>
          <w:szCs w:val="24"/>
          <w:shd w:val="clear" w:color="auto" w:fill="FFFFFF"/>
          <w:lang w:eastAsia="ar-SA"/>
        </w:rPr>
        <w:t>devredi</w:t>
      </w:r>
      <w:r w:rsidRPr="000A4BA6">
        <w:rPr>
          <w:rFonts w:ascii="Times New Roman" w:eastAsia="Times New Roman" w:hAnsi="Times New Roman" w:cs="Times New Roman"/>
          <w:color w:val="000000"/>
          <w:sz w:val="24"/>
          <w:szCs w:val="24"/>
          <w:shd w:val="clear" w:color="auto" w:fill="FFFFFF"/>
          <w:lang w:eastAsia="ar-SA"/>
        </w:rPr>
        <w:t>r. Asenkron motorun ortaya çıkışından bu yana, değişken frekanslı çalışma, her zaman bir gereksinim olmuştur. Bir</w:t>
      </w:r>
      <w:r w:rsidR="00AE1A4B">
        <w:rPr>
          <w:rFonts w:ascii="Times New Roman" w:eastAsia="Times New Roman" w:hAnsi="Times New Roman" w:cs="Times New Roman"/>
          <w:color w:val="000000"/>
          <w:sz w:val="24"/>
          <w:szCs w:val="24"/>
          <w:shd w:val="clear" w:color="auto" w:fill="FFFFFF"/>
          <w:lang w:eastAsia="ar-SA"/>
        </w:rPr>
        <w:t xml:space="preserve"> asenkron</w:t>
      </w:r>
      <w:r w:rsidRPr="000A4BA6">
        <w:rPr>
          <w:rFonts w:ascii="Times New Roman" w:eastAsia="Times New Roman" w:hAnsi="Times New Roman" w:cs="Times New Roman"/>
          <w:color w:val="000000"/>
          <w:sz w:val="24"/>
          <w:szCs w:val="24"/>
          <w:shd w:val="clear" w:color="auto" w:fill="FFFFFF"/>
          <w:lang w:eastAsia="ar-SA"/>
        </w:rPr>
        <w:t xml:space="preserve"> motorun dönüş hızını değiştirmek için çıkış frekansını değiştirmek yeterlidir. Bir başka </w:t>
      </w:r>
      <w:r w:rsidR="00EE57C4">
        <w:rPr>
          <w:rFonts w:ascii="Times New Roman" w:eastAsia="Times New Roman" w:hAnsi="Times New Roman" w:cs="Times New Roman"/>
          <w:color w:val="000000"/>
          <w:sz w:val="24"/>
          <w:szCs w:val="24"/>
          <w:shd w:val="clear" w:color="auto" w:fill="FFFFFF"/>
          <w:lang w:eastAsia="ar-SA"/>
        </w:rPr>
        <w:t xml:space="preserve">deyişle </w:t>
      </w:r>
      <w:r w:rsidRPr="000A4BA6">
        <w:rPr>
          <w:rFonts w:ascii="Times New Roman" w:eastAsia="Times New Roman" w:hAnsi="Times New Roman" w:cs="Times New Roman"/>
          <w:color w:val="000000"/>
          <w:sz w:val="24"/>
          <w:szCs w:val="24"/>
          <w:shd w:val="clear" w:color="auto" w:fill="FFFFFF"/>
          <w:lang w:eastAsia="ar-SA"/>
        </w:rPr>
        <w:t xml:space="preserve">frekans </w:t>
      </w:r>
      <w:proofErr w:type="spellStart"/>
      <w:r w:rsidRPr="000A4BA6">
        <w:rPr>
          <w:rFonts w:ascii="Times New Roman" w:eastAsia="Times New Roman" w:hAnsi="Times New Roman" w:cs="Times New Roman"/>
          <w:color w:val="000000"/>
          <w:sz w:val="24"/>
          <w:szCs w:val="24"/>
          <w:shd w:val="clear" w:color="auto" w:fill="FFFFFF"/>
          <w:lang w:eastAsia="ar-SA"/>
        </w:rPr>
        <w:t>konvertörü</w:t>
      </w:r>
      <w:proofErr w:type="spellEnd"/>
      <w:r w:rsidRPr="000A4BA6">
        <w:rPr>
          <w:rFonts w:ascii="Times New Roman" w:eastAsia="Times New Roman" w:hAnsi="Times New Roman" w:cs="Times New Roman"/>
          <w:color w:val="000000"/>
          <w:sz w:val="24"/>
          <w:szCs w:val="24"/>
          <w:shd w:val="clear" w:color="auto" w:fill="FFFFFF"/>
          <w:lang w:eastAsia="ar-SA"/>
        </w:rPr>
        <w:t xml:space="preserve"> olan motor sürücüsü bu işi yapmaktadır.</w:t>
      </w:r>
      <w:r w:rsidRPr="000A4BA6">
        <w:rPr>
          <w:rFonts w:ascii="Arial" w:eastAsia="Times New Roman" w:hAnsi="Arial" w:cs="Arial"/>
          <w:color w:val="4A4A4A"/>
          <w:sz w:val="24"/>
          <w:szCs w:val="24"/>
          <w:shd w:val="clear" w:color="auto" w:fill="FFFFFF"/>
          <w:lang w:eastAsia="ar-SA"/>
        </w:rPr>
        <w:t xml:space="preserve"> </w:t>
      </w:r>
    </w:p>
    <w:p w14:paraId="1C3A3357" w14:textId="77777777" w:rsidR="000A4BA6" w:rsidRPr="000A4BA6" w:rsidRDefault="000A4BA6" w:rsidP="000A4BA6">
      <w:pPr>
        <w:suppressAutoHyphens/>
        <w:spacing w:after="0" w:line="360" w:lineRule="auto"/>
        <w:rPr>
          <w:rFonts w:ascii="Times New Roman" w:eastAsia="Times New Roman" w:hAnsi="Times New Roman" w:cs="Times New Roman"/>
          <w:color w:val="000000"/>
          <w:sz w:val="24"/>
          <w:szCs w:val="24"/>
          <w:shd w:val="clear" w:color="auto" w:fill="FFFFFF"/>
          <w:lang w:eastAsia="ar-SA"/>
        </w:rPr>
      </w:pPr>
    </w:p>
    <w:p w14:paraId="7FD05589" w14:textId="4A346A45"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Mikrodenetleyicilerin</w:t>
      </w:r>
      <w:proofErr w:type="spellEnd"/>
      <w:r w:rsidRPr="000A4BA6">
        <w:rPr>
          <w:rFonts w:ascii="Times New Roman" w:eastAsia="Times New Roman" w:hAnsi="Times New Roman" w:cs="Times New Roman"/>
          <w:sz w:val="24"/>
          <w:szCs w:val="24"/>
          <w:lang w:eastAsia="ar-SA"/>
        </w:rPr>
        <w:t xml:space="preserve"> çıkışları DC motorları veya step motorları direkt olarak kontrol edebilmek için yetersiz olduğundan motor sürücü devreler kullanılmaktadır.</w:t>
      </w:r>
      <w:r w:rsidR="00EE57C4">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Motor sürücü devreler ile </w:t>
      </w:r>
      <w:proofErr w:type="spellStart"/>
      <w:r w:rsidRPr="000A4BA6">
        <w:rPr>
          <w:rFonts w:ascii="Times New Roman" w:eastAsia="Times New Roman" w:hAnsi="Times New Roman" w:cs="Times New Roman"/>
          <w:sz w:val="24"/>
          <w:szCs w:val="24"/>
          <w:lang w:eastAsia="ar-SA"/>
        </w:rPr>
        <w:t>mikrodenetleyicilerin</w:t>
      </w:r>
      <w:proofErr w:type="spellEnd"/>
      <w:r w:rsidRPr="000A4BA6">
        <w:rPr>
          <w:rFonts w:ascii="Times New Roman" w:eastAsia="Times New Roman" w:hAnsi="Times New Roman" w:cs="Times New Roman"/>
          <w:sz w:val="24"/>
          <w:szCs w:val="24"/>
          <w:lang w:eastAsia="ar-SA"/>
        </w:rPr>
        <w:t xml:space="preserve"> çıkışlarından alınan sinyaller, yükseltilerek motorların kontrolü sağlanır. Motor sürücü devreler </w:t>
      </w:r>
      <w:proofErr w:type="spellStart"/>
      <w:r w:rsidRPr="000A4BA6">
        <w:rPr>
          <w:rFonts w:ascii="Times New Roman" w:eastAsia="Times New Roman" w:hAnsi="Times New Roman" w:cs="Times New Roman"/>
          <w:sz w:val="24"/>
          <w:szCs w:val="24"/>
          <w:lang w:eastAsia="ar-SA"/>
        </w:rPr>
        <w:t>transistörler</w:t>
      </w:r>
      <w:proofErr w:type="spellEnd"/>
      <w:r w:rsidRPr="000A4BA6">
        <w:rPr>
          <w:rFonts w:ascii="Times New Roman" w:eastAsia="Times New Roman" w:hAnsi="Times New Roman" w:cs="Times New Roman"/>
          <w:sz w:val="24"/>
          <w:szCs w:val="24"/>
          <w:lang w:eastAsia="ar-SA"/>
        </w:rPr>
        <w:t xml:space="preserve"> kullanılarak H köprüsü ve benzeri şekillerde hazırlanabilir. Ancak genellikle kullanım ve kolaylık açısından motor sürücü devreler tercih edilmektedir.</w:t>
      </w:r>
    </w:p>
    <w:p w14:paraId="766E6D2A"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055EE2F7" w14:textId="23E194A5"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Robotikte en sık kullanılan motor sürücü devreler; DC motor kontrolleri için L293D, L293B, L298 motor sürücü entegrelerdir. Motor sürücü </w:t>
      </w:r>
      <w:r w:rsidR="00D3600E">
        <w:rPr>
          <w:rFonts w:ascii="Times New Roman" w:eastAsia="Times New Roman" w:hAnsi="Times New Roman" w:cs="Times New Roman"/>
          <w:sz w:val="24"/>
          <w:szCs w:val="24"/>
          <w:lang w:eastAsia="ar-SA"/>
        </w:rPr>
        <w:t xml:space="preserve">devre </w:t>
      </w:r>
      <w:r w:rsidRPr="000A4BA6">
        <w:rPr>
          <w:rFonts w:ascii="Times New Roman" w:eastAsia="Times New Roman" w:hAnsi="Times New Roman" w:cs="Times New Roman"/>
          <w:sz w:val="24"/>
          <w:szCs w:val="24"/>
          <w:lang w:eastAsia="ar-SA"/>
        </w:rPr>
        <w:t xml:space="preserve">seçiminde temel özellik </w:t>
      </w:r>
      <w:r w:rsidR="00D3600E">
        <w:rPr>
          <w:rFonts w:ascii="Times New Roman" w:eastAsia="Times New Roman" w:hAnsi="Times New Roman" w:cs="Times New Roman"/>
          <w:sz w:val="24"/>
          <w:szCs w:val="24"/>
          <w:lang w:eastAsia="ar-SA"/>
        </w:rPr>
        <w:t xml:space="preserve">sürücü devrenin </w:t>
      </w:r>
      <w:r w:rsidRPr="000A4BA6">
        <w:rPr>
          <w:rFonts w:ascii="Times New Roman" w:eastAsia="Times New Roman" w:hAnsi="Times New Roman" w:cs="Times New Roman"/>
          <w:sz w:val="24"/>
          <w:szCs w:val="24"/>
          <w:lang w:eastAsia="ar-SA"/>
        </w:rPr>
        <w:t>kullanım</w:t>
      </w:r>
      <w:r w:rsidR="00D3600E">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voltajı ve akım sınırı gibi özellikleridir.</w:t>
      </w:r>
      <w:r w:rsidR="00D3600E">
        <w:rPr>
          <w:rFonts w:ascii="Times New Roman" w:eastAsia="Times New Roman" w:hAnsi="Times New Roman" w:cs="Times New Roman"/>
          <w:sz w:val="24"/>
          <w:szCs w:val="24"/>
          <w:lang w:eastAsia="ar-SA"/>
        </w:rPr>
        <w:t xml:space="preserve"> </w:t>
      </w:r>
      <w:r w:rsidR="00EE57C4">
        <w:rPr>
          <w:rFonts w:ascii="Times New Roman" w:eastAsia="Times New Roman" w:hAnsi="Times New Roman" w:cs="Times New Roman"/>
          <w:sz w:val="24"/>
          <w:szCs w:val="24"/>
          <w:lang w:eastAsia="ar-SA"/>
        </w:rPr>
        <w:t>Şekil 3. ‘de L29</w:t>
      </w:r>
      <w:r w:rsidR="00D3600E">
        <w:rPr>
          <w:rFonts w:ascii="Times New Roman" w:eastAsia="Times New Roman" w:hAnsi="Times New Roman" w:cs="Times New Roman"/>
          <w:sz w:val="24"/>
          <w:szCs w:val="24"/>
          <w:lang w:eastAsia="ar-SA"/>
        </w:rPr>
        <w:t>3</w:t>
      </w:r>
      <w:r w:rsidR="00EE57C4">
        <w:rPr>
          <w:rFonts w:ascii="Times New Roman" w:eastAsia="Times New Roman" w:hAnsi="Times New Roman" w:cs="Times New Roman"/>
          <w:sz w:val="24"/>
          <w:szCs w:val="24"/>
          <w:lang w:eastAsia="ar-SA"/>
        </w:rPr>
        <w:t xml:space="preserve">D motor sürücüsünün </w:t>
      </w:r>
      <w:proofErr w:type="spellStart"/>
      <w:r w:rsidR="00EE57C4">
        <w:rPr>
          <w:rFonts w:ascii="Times New Roman" w:eastAsia="Times New Roman" w:hAnsi="Times New Roman" w:cs="Times New Roman"/>
          <w:sz w:val="24"/>
          <w:szCs w:val="24"/>
          <w:lang w:eastAsia="ar-SA"/>
        </w:rPr>
        <w:t>pin</w:t>
      </w:r>
      <w:proofErr w:type="spellEnd"/>
      <w:r w:rsidR="00EE57C4">
        <w:rPr>
          <w:rFonts w:ascii="Times New Roman" w:eastAsia="Times New Roman" w:hAnsi="Times New Roman" w:cs="Times New Roman"/>
          <w:sz w:val="24"/>
          <w:szCs w:val="24"/>
          <w:lang w:eastAsia="ar-SA"/>
        </w:rPr>
        <w:t xml:space="preserve"> yapısı </w:t>
      </w:r>
      <w:r w:rsidR="00145136">
        <w:rPr>
          <w:rFonts w:ascii="Times New Roman" w:eastAsia="Times New Roman" w:hAnsi="Times New Roman" w:cs="Times New Roman"/>
          <w:sz w:val="24"/>
          <w:szCs w:val="24"/>
          <w:lang w:eastAsia="ar-SA"/>
        </w:rPr>
        <w:t>verilmiştir. [</w:t>
      </w:r>
      <w:r w:rsidR="001744D8">
        <w:rPr>
          <w:rFonts w:ascii="Times New Roman" w:eastAsia="Times New Roman" w:hAnsi="Times New Roman" w:cs="Times New Roman"/>
          <w:sz w:val="24"/>
          <w:szCs w:val="24"/>
          <w:lang w:eastAsia="ar-SA"/>
        </w:rPr>
        <w:t>14</w:t>
      </w:r>
      <w:r w:rsidR="00EE57C4">
        <w:rPr>
          <w:rFonts w:ascii="Times New Roman" w:eastAsia="Times New Roman" w:hAnsi="Times New Roman" w:cs="Times New Roman"/>
          <w:sz w:val="24"/>
          <w:szCs w:val="24"/>
          <w:lang w:eastAsia="ar-SA"/>
        </w:rPr>
        <w:t>]</w:t>
      </w:r>
    </w:p>
    <w:p w14:paraId="2435D734"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408DA594"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151607BE" w14:textId="77777777" w:rsidR="000A4BA6" w:rsidRPr="000A4BA6" w:rsidRDefault="000A4BA6" w:rsidP="000A4BA6">
      <w:pPr>
        <w:shd w:val="clear" w:color="auto" w:fill="FFFFFF"/>
        <w:suppressAutoHyphens/>
        <w:spacing w:after="0" w:line="360" w:lineRule="auto"/>
        <w:jc w:val="both"/>
        <w:textAlignment w:val="baseline"/>
        <w:rPr>
          <w:rFonts w:ascii="Open Sans" w:eastAsia="Times New Roman" w:hAnsi="Open Sans" w:cs="Open Sans"/>
          <w:color w:val="000000"/>
          <w:sz w:val="20"/>
          <w:szCs w:val="20"/>
          <w:lang w:eastAsia="ar-SA"/>
        </w:rPr>
      </w:pPr>
      <w:r w:rsidRPr="000A4BA6">
        <w:rPr>
          <w:rFonts w:ascii="Arial" w:eastAsia="Times New Roman" w:hAnsi="Arial" w:cs="Arial"/>
          <w:color w:val="333333"/>
          <w:sz w:val="24"/>
          <w:szCs w:val="24"/>
          <w:bdr w:val="none" w:sz="0" w:space="0" w:color="auto" w:frame="1"/>
          <w:lang w:eastAsia="ar-SA"/>
        </w:rPr>
        <w:t> </w:t>
      </w:r>
    </w:p>
    <w:p w14:paraId="0933C9DC" w14:textId="77777777" w:rsidR="000A4BA6" w:rsidRPr="000A4BA6" w:rsidRDefault="000A4BA6" w:rsidP="000A4BA6">
      <w:pPr>
        <w:suppressAutoHyphens/>
        <w:spacing w:after="0" w:line="240" w:lineRule="auto"/>
        <w:jc w:val="center"/>
        <w:rPr>
          <w:rFonts w:ascii="Times New Roman" w:eastAsia="Times New Roman" w:hAnsi="Times New Roman" w:cs="Times New Roman"/>
          <w:lang w:eastAsia="tr-TR"/>
        </w:rPr>
      </w:pPr>
      <w:r w:rsidRPr="000A4BA6">
        <w:rPr>
          <w:rFonts w:ascii="Times New Roman" w:eastAsia="Times New Roman" w:hAnsi="Times New Roman" w:cs="Times New Roman"/>
          <w:b/>
          <w:bCs/>
          <w:noProof/>
          <w:sz w:val="28"/>
          <w:szCs w:val="28"/>
          <w:lang w:val="en-US" w:eastAsia="ar-SA"/>
        </w:rPr>
        <w:lastRenderedPageBreak/>
        <w:drawing>
          <wp:inline distT="0" distB="0" distL="0" distR="0" wp14:anchorId="7C25A4DD" wp14:editId="0CB97DDD">
            <wp:extent cx="3838470" cy="2741703"/>
            <wp:effectExtent l="0" t="0" r="0" b="190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32">
                      <a:extLst>
                        <a:ext uri="{28A0092B-C50C-407E-A947-70E740481C1C}">
                          <a14:useLocalDpi xmlns:a14="http://schemas.microsoft.com/office/drawing/2010/main" val="0"/>
                        </a:ext>
                      </a:extLst>
                    </a:blip>
                    <a:stretch>
                      <a:fillRect/>
                    </a:stretch>
                  </pic:blipFill>
                  <pic:spPr>
                    <a:xfrm>
                      <a:off x="0" y="0"/>
                      <a:ext cx="3848567" cy="2748915"/>
                    </a:xfrm>
                    <a:prstGeom prst="rect">
                      <a:avLst/>
                    </a:prstGeom>
                  </pic:spPr>
                </pic:pic>
              </a:graphicData>
            </a:graphic>
          </wp:inline>
        </w:drawing>
      </w:r>
    </w:p>
    <w:p w14:paraId="22D3BB7D" w14:textId="77777777" w:rsidR="000A4BA6" w:rsidRPr="000A4BA6" w:rsidRDefault="000A4BA6" w:rsidP="000A4BA6">
      <w:pPr>
        <w:suppressAutoHyphens/>
        <w:spacing w:after="0" w:line="240" w:lineRule="auto"/>
        <w:jc w:val="center"/>
        <w:rPr>
          <w:rFonts w:ascii="Times New Roman" w:eastAsia="Times New Roman" w:hAnsi="Times New Roman" w:cs="Times New Roman"/>
          <w:lang w:eastAsia="tr-TR"/>
        </w:rPr>
      </w:pPr>
    </w:p>
    <w:p w14:paraId="2FCC7796" w14:textId="44E160C6" w:rsidR="000A4BA6" w:rsidRPr="003218FB" w:rsidRDefault="000A4BA6" w:rsidP="000A4BA6">
      <w:pPr>
        <w:suppressAutoHyphens/>
        <w:spacing w:after="0" w:line="240" w:lineRule="auto"/>
        <w:jc w:val="center"/>
        <w:rPr>
          <w:rFonts w:ascii="Times New Roman" w:eastAsia="Times New Roman" w:hAnsi="Times New Roman" w:cs="Times New Roman"/>
          <w:sz w:val="24"/>
          <w:szCs w:val="24"/>
          <w:lang w:eastAsia="tr-TR"/>
        </w:rPr>
      </w:pPr>
      <w:r w:rsidRPr="003218FB">
        <w:rPr>
          <w:rFonts w:ascii="Times New Roman" w:eastAsia="Times New Roman" w:hAnsi="Times New Roman" w:cs="Times New Roman"/>
          <w:sz w:val="24"/>
          <w:szCs w:val="24"/>
          <w:lang w:eastAsia="tr-TR"/>
        </w:rPr>
        <w:t xml:space="preserve">Şekil </w:t>
      </w:r>
      <w:r w:rsidR="003A1628" w:rsidRPr="003218FB">
        <w:rPr>
          <w:rFonts w:ascii="Times New Roman" w:eastAsia="Times New Roman" w:hAnsi="Times New Roman" w:cs="Times New Roman"/>
          <w:sz w:val="24"/>
          <w:szCs w:val="24"/>
          <w:lang w:eastAsia="tr-TR"/>
        </w:rPr>
        <w:t>3.</w:t>
      </w:r>
      <w:r w:rsidR="00F041AF">
        <w:rPr>
          <w:rFonts w:ascii="Times New Roman" w:eastAsia="Times New Roman" w:hAnsi="Times New Roman" w:cs="Times New Roman"/>
          <w:sz w:val="24"/>
          <w:szCs w:val="24"/>
          <w:lang w:eastAsia="tr-TR"/>
        </w:rPr>
        <w:t>12</w:t>
      </w:r>
      <w:r w:rsidR="003A1628" w:rsidRPr="003218FB">
        <w:rPr>
          <w:rFonts w:ascii="Times New Roman" w:eastAsia="Times New Roman" w:hAnsi="Times New Roman" w:cs="Times New Roman"/>
          <w:sz w:val="24"/>
          <w:szCs w:val="24"/>
          <w:lang w:eastAsia="tr-TR"/>
        </w:rPr>
        <w:t xml:space="preserve"> L</w:t>
      </w:r>
      <w:r w:rsidRPr="003218FB">
        <w:rPr>
          <w:rFonts w:ascii="Times New Roman" w:eastAsia="Times New Roman" w:hAnsi="Times New Roman" w:cs="Times New Roman"/>
          <w:sz w:val="24"/>
          <w:szCs w:val="24"/>
          <w:lang w:eastAsia="tr-TR"/>
        </w:rPr>
        <w:t xml:space="preserve">293D Motor </w:t>
      </w:r>
      <w:r w:rsidR="00B1431F" w:rsidRPr="003218FB">
        <w:rPr>
          <w:rFonts w:ascii="Times New Roman" w:eastAsia="Times New Roman" w:hAnsi="Times New Roman" w:cs="Times New Roman"/>
          <w:sz w:val="24"/>
          <w:szCs w:val="24"/>
          <w:lang w:eastAsia="tr-TR"/>
        </w:rPr>
        <w:t>S</w:t>
      </w:r>
      <w:r w:rsidRPr="003218FB">
        <w:rPr>
          <w:rFonts w:ascii="Times New Roman" w:eastAsia="Times New Roman" w:hAnsi="Times New Roman" w:cs="Times New Roman"/>
          <w:sz w:val="24"/>
          <w:szCs w:val="24"/>
          <w:lang w:eastAsia="tr-TR"/>
        </w:rPr>
        <w:t xml:space="preserve">ürücü </w:t>
      </w:r>
      <w:proofErr w:type="spellStart"/>
      <w:r w:rsidR="00B1431F" w:rsidRPr="003218FB">
        <w:rPr>
          <w:rFonts w:ascii="Times New Roman" w:eastAsia="Times New Roman" w:hAnsi="Times New Roman" w:cs="Times New Roman"/>
          <w:sz w:val="24"/>
          <w:szCs w:val="24"/>
          <w:lang w:eastAsia="tr-TR"/>
        </w:rPr>
        <w:t>P</w:t>
      </w:r>
      <w:r w:rsidRPr="003218FB">
        <w:rPr>
          <w:rFonts w:ascii="Times New Roman" w:eastAsia="Times New Roman" w:hAnsi="Times New Roman" w:cs="Times New Roman"/>
          <w:sz w:val="24"/>
          <w:szCs w:val="24"/>
          <w:lang w:eastAsia="tr-TR"/>
        </w:rPr>
        <w:t>in</w:t>
      </w:r>
      <w:proofErr w:type="spellEnd"/>
      <w:r w:rsidRPr="003218FB">
        <w:rPr>
          <w:rFonts w:ascii="Times New Roman" w:eastAsia="Times New Roman" w:hAnsi="Times New Roman" w:cs="Times New Roman"/>
          <w:sz w:val="24"/>
          <w:szCs w:val="24"/>
          <w:lang w:eastAsia="tr-TR"/>
        </w:rPr>
        <w:t xml:space="preserve"> yapısı</w:t>
      </w:r>
    </w:p>
    <w:p w14:paraId="521492C7" w14:textId="77777777" w:rsidR="000A4BA6" w:rsidRPr="000A4BA6" w:rsidRDefault="000A4BA6" w:rsidP="000A4BA6">
      <w:pPr>
        <w:suppressAutoHyphens/>
        <w:spacing w:after="0" w:line="360" w:lineRule="auto"/>
        <w:rPr>
          <w:rFonts w:ascii="Times New Roman" w:eastAsia="Times New Roman" w:hAnsi="Times New Roman" w:cs="Times New Roman"/>
          <w:lang w:eastAsia="tr-TR"/>
        </w:rPr>
      </w:pPr>
    </w:p>
    <w:p w14:paraId="7A4FBB99" w14:textId="77777777" w:rsidR="000A4BA6" w:rsidRPr="000A4BA6" w:rsidRDefault="000A4BA6" w:rsidP="000A4BA6">
      <w:pPr>
        <w:suppressAutoHyphens/>
        <w:spacing w:after="0" w:line="360" w:lineRule="auto"/>
        <w:jc w:val="both"/>
        <w:rPr>
          <w:rFonts w:ascii="Times New Roman" w:eastAsia="Times New Roman" w:hAnsi="Times New Roman" w:cs="Times New Roman"/>
          <w:lang w:eastAsia="tr-TR"/>
        </w:rPr>
      </w:pPr>
    </w:p>
    <w:p w14:paraId="5FDCDE95" w14:textId="77777777" w:rsidR="000A4BA6" w:rsidRPr="000A4BA6" w:rsidRDefault="000A4BA6" w:rsidP="000A4BA6">
      <w:pPr>
        <w:suppressAutoHyphens/>
        <w:spacing w:after="0" w:line="360" w:lineRule="auto"/>
        <w:jc w:val="both"/>
        <w:rPr>
          <w:rFonts w:ascii="Times New Roman" w:eastAsia="Times New Roman" w:hAnsi="Times New Roman" w:cs="Times New Roman"/>
          <w:color w:val="000000"/>
          <w:sz w:val="24"/>
          <w:szCs w:val="24"/>
          <w:shd w:val="clear" w:color="auto" w:fill="FFFFFF"/>
          <w:lang w:eastAsia="ar-SA"/>
        </w:rPr>
      </w:pPr>
      <w:r w:rsidRPr="000A4BA6">
        <w:rPr>
          <w:rFonts w:ascii="Times New Roman" w:eastAsia="Times New Roman" w:hAnsi="Times New Roman" w:cs="Times New Roman"/>
          <w:lang w:eastAsia="tr-TR"/>
        </w:rPr>
        <w:t xml:space="preserve">       </w:t>
      </w:r>
      <w:r w:rsidRPr="000A4BA6">
        <w:rPr>
          <w:rFonts w:ascii="Times New Roman" w:eastAsia="Times New Roman" w:hAnsi="Times New Roman" w:cs="Times New Roman"/>
          <w:sz w:val="24"/>
          <w:szCs w:val="24"/>
          <w:lang w:eastAsia="ar-SA"/>
        </w:rPr>
        <w:t xml:space="preserve">L293D motor sürücü entegresi 4,5 V ile 36 V aralığında maksimum 600 </w:t>
      </w:r>
      <w:proofErr w:type="spellStart"/>
      <w:r w:rsidRPr="000A4BA6">
        <w:rPr>
          <w:rFonts w:ascii="Times New Roman" w:eastAsia="Times New Roman" w:hAnsi="Times New Roman" w:cs="Times New Roman"/>
          <w:sz w:val="24"/>
          <w:szCs w:val="24"/>
          <w:lang w:eastAsia="ar-SA"/>
        </w:rPr>
        <w:t>mA</w:t>
      </w:r>
      <w:proofErr w:type="spellEnd"/>
      <w:r w:rsidRPr="000A4BA6">
        <w:rPr>
          <w:rFonts w:ascii="Times New Roman" w:eastAsia="Times New Roman" w:hAnsi="Times New Roman" w:cs="Times New Roman"/>
          <w:sz w:val="24"/>
          <w:szCs w:val="24"/>
          <w:lang w:eastAsia="ar-SA"/>
        </w:rPr>
        <w:t xml:space="preserve"> akım sınırına kadar kullanılabilir.</w:t>
      </w:r>
      <w:r w:rsidRPr="000A4BA6">
        <w:rPr>
          <w:rFonts w:ascii="Times New Roman" w:eastAsia="Times New Roman" w:hAnsi="Times New Roman" w:cs="Times New Roman"/>
          <w:color w:val="000000"/>
          <w:sz w:val="24"/>
          <w:szCs w:val="24"/>
          <w:shd w:val="clear" w:color="auto" w:fill="FFFFFF"/>
          <w:lang w:eastAsia="ar-SA"/>
        </w:rPr>
        <w:t xml:space="preserve"> Burada lojik voltaj değeri 5 V, motor voltajı ise kullanılan motoru sürmek için gerekli voltaj değeri olup bu değer 36 V geçmemelidir. Tablo3.5.’de L293D motor sürücü devresinin teknik özelliklerinden bahsedilmiştir.</w:t>
      </w:r>
    </w:p>
    <w:p w14:paraId="3753D9AA" w14:textId="77777777" w:rsidR="000A4BA6" w:rsidRPr="000A4BA6" w:rsidRDefault="000A4BA6" w:rsidP="000A4BA6">
      <w:pPr>
        <w:suppressAutoHyphens/>
        <w:spacing w:after="0" w:line="360" w:lineRule="auto"/>
        <w:rPr>
          <w:rFonts w:ascii="Times New Roman" w:eastAsia="Times New Roman" w:hAnsi="Times New Roman" w:cs="Times New Roman"/>
          <w:color w:val="000000"/>
          <w:sz w:val="24"/>
          <w:szCs w:val="24"/>
          <w:shd w:val="clear" w:color="auto" w:fill="FFFFFF"/>
          <w:lang w:eastAsia="ar-SA"/>
        </w:rPr>
      </w:pPr>
    </w:p>
    <w:p w14:paraId="26D218F0"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Tablo 3.5 L293D Motor Sürücüsü Teknik Özellikleri</w:t>
      </w:r>
    </w:p>
    <w:tbl>
      <w:tblPr>
        <w:tblStyle w:val="TabloKlavuzu"/>
        <w:tblpPr w:leftFromText="141" w:rightFromText="141" w:vertAnchor="text" w:horzAnchor="margin" w:tblpXSpec="center" w:tblpY="308"/>
        <w:tblW w:w="0" w:type="auto"/>
        <w:tblLook w:val="04A0" w:firstRow="1" w:lastRow="0" w:firstColumn="1" w:lastColumn="0" w:noHBand="0" w:noVBand="1"/>
      </w:tblPr>
      <w:tblGrid>
        <w:gridCol w:w="3097"/>
        <w:gridCol w:w="3378"/>
      </w:tblGrid>
      <w:tr w:rsidR="00B1431F" w:rsidRPr="000A4BA6" w14:paraId="6FD5A1B7" w14:textId="77777777" w:rsidTr="00145136">
        <w:trPr>
          <w:trHeight w:val="792"/>
        </w:trPr>
        <w:tc>
          <w:tcPr>
            <w:tcW w:w="3097" w:type="dxa"/>
            <w:tcBorders>
              <w:top w:val="single" w:sz="4" w:space="0" w:color="auto"/>
              <w:left w:val="single" w:sz="4" w:space="0" w:color="auto"/>
              <w:bottom w:val="single" w:sz="4" w:space="0" w:color="auto"/>
              <w:right w:val="single" w:sz="4" w:space="0" w:color="auto"/>
            </w:tcBorders>
            <w:hideMark/>
          </w:tcPr>
          <w:p w14:paraId="5FD56FC6" w14:textId="77777777" w:rsidR="00B1431F" w:rsidRPr="000A4BA6" w:rsidRDefault="00B1431F" w:rsidP="00B1431F">
            <w:pPr>
              <w:suppressAutoHyphens/>
              <w:jc w:val="center"/>
              <w:rPr>
                <w:rFonts w:ascii="Times New Roman" w:eastAsia="Times New Roman" w:hAnsi="Times New Roman" w:cs="Times New Roman"/>
                <w:b/>
                <w:bCs/>
                <w:lang w:eastAsia="tr-TR"/>
              </w:rPr>
            </w:pPr>
            <w:r w:rsidRPr="000A4BA6">
              <w:rPr>
                <w:rFonts w:ascii="Times New Roman" w:eastAsia="Times New Roman" w:hAnsi="Times New Roman" w:cs="Times New Roman"/>
                <w:b/>
                <w:bCs/>
                <w:sz w:val="24"/>
                <w:szCs w:val="24"/>
                <w:lang w:eastAsia="ar-SA"/>
              </w:rPr>
              <w:t>Voltaj Aralığı (</w:t>
            </w:r>
            <w:proofErr w:type="spellStart"/>
            <w:r w:rsidRPr="000A4BA6">
              <w:rPr>
                <w:rFonts w:ascii="Times New Roman" w:eastAsia="Times New Roman" w:hAnsi="Times New Roman" w:cs="Times New Roman"/>
                <w:b/>
                <w:bCs/>
                <w:sz w:val="24"/>
                <w:szCs w:val="24"/>
                <w:lang w:eastAsia="ar-SA"/>
              </w:rPr>
              <w:t>Vcc</w:t>
            </w:r>
            <w:proofErr w:type="spellEnd"/>
            <w:r w:rsidRPr="000A4BA6">
              <w:rPr>
                <w:rFonts w:ascii="Times New Roman" w:eastAsia="Times New Roman" w:hAnsi="Times New Roman" w:cs="Times New Roman"/>
                <w:b/>
                <w:bCs/>
                <w:sz w:val="24"/>
                <w:szCs w:val="24"/>
                <w:lang w:eastAsia="ar-SA"/>
              </w:rPr>
              <w:t>)</w:t>
            </w:r>
          </w:p>
        </w:tc>
        <w:tc>
          <w:tcPr>
            <w:tcW w:w="3378" w:type="dxa"/>
            <w:tcBorders>
              <w:top w:val="single" w:sz="4" w:space="0" w:color="auto"/>
              <w:left w:val="single" w:sz="4" w:space="0" w:color="auto"/>
              <w:bottom w:val="single" w:sz="4" w:space="0" w:color="auto"/>
              <w:right w:val="single" w:sz="4" w:space="0" w:color="auto"/>
            </w:tcBorders>
            <w:hideMark/>
          </w:tcPr>
          <w:p w14:paraId="1A2DF325"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4,5V-36 V</w:t>
            </w:r>
          </w:p>
        </w:tc>
      </w:tr>
      <w:tr w:rsidR="00B1431F" w:rsidRPr="000A4BA6" w14:paraId="02448C5E" w14:textId="77777777" w:rsidTr="00145136">
        <w:trPr>
          <w:trHeight w:val="803"/>
        </w:trPr>
        <w:tc>
          <w:tcPr>
            <w:tcW w:w="3097" w:type="dxa"/>
            <w:tcBorders>
              <w:top w:val="single" w:sz="4" w:space="0" w:color="auto"/>
              <w:left w:val="single" w:sz="4" w:space="0" w:color="auto"/>
              <w:bottom w:val="single" w:sz="4" w:space="0" w:color="auto"/>
              <w:right w:val="single" w:sz="4" w:space="0" w:color="auto"/>
            </w:tcBorders>
            <w:hideMark/>
          </w:tcPr>
          <w:p w14:paraId="71A9CA0F"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Max</w:t>
            </w:r>
            <w:proofErr w:type="spellEnd"/>
            <w:r w:rsidRPr="000A4BA6">
              <w:rPr>
                <w:rFonts w:ascii="Times New Roman" w:eastAsia="Times New Roman" w:hAnsi="Times New Roman" w:cs="Times New Roman"/>
                <w:b/>
                <w:bCs/>
                <w:sz w:val="24"/>
                <w:szCs w:val="24"/>
                <w:lang w:eastAsia="ar-SA"/>
              </w:rPr>
              <w:t xml:space="preserve"> Akım (Sürekli)</w:t>
            </w:r>
          </w:p>
        </w:tc>
        <w:tc>
          <w:tcPr>
            <w:tcW w:w="3378" w:type="dxa"/>
            <w:tcBorders>
              <w:top w:val="single" w:sz="4" w:space="0" w:color="auto"/>
              <w:left w:val="single" w:sz="4" w:space="0" w:color="auto"/>
              <w:bottom w:val="single" w:sz="4" w:space="0" w:color="auto"/>
              <w:right w:val="single" w:sz="4" w:space="0" w:color="auto"/>
            </w:tcBorders>
            <w:hideMark/>
          </w:tcPr>
          <w:p w14:paraId="19B9A6E6"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600mA</w:t>
            </w:r>
          </w:p>
        </w:tc>
      </w:tr>
      <w:tr w:rsidR="00B1431F" w:rsidRPr="000A4BA6" w14:paraId="5492C412" w14:textId="77777777" w:rsidTr="00145136">
        <w:trPr>
          <w:trHeight w:val="787"/>
        </w:trPr>
        <w:tc>
          <w:tcPr>
            <w:tcW w:w="3097" w:type="dxa"/>
            <w:tcBorders>
              <w:top w:val="single" w:sz="4" w:space="0" w:color="auto"/>
              <w:left w:val="single" w:sz="4" w:space="0" w:color="auto"/>
              <w:bottom w:val="single" w:sz="4" w:space="0" w:color="auto"/>
              <w:right w:val="single" w:sz="4" w:space="0" w:color="auto"/>
            </w:tcBorders>
            <w:hideMark/>
          </w:tcPr>
          <w:p w14:paraId="1AC99837"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proofErr w:type="spellStart"/>
            <w:r w:rsidRPr="000A4BA6">
              <w:rPr>
                <w:rFonts w:ascii="Times New Roman" w:eastAsia="Times New Roman" w:hAnsi="Times New Roman" w:cs="Times New Roman"/>
                <w:b/>
                <w:bCs/>
                <w:sz w:val="24"/>
                <w:szCs w:val="24"/>
                <w:lang w:eastAsia="ar-SA"/>
              </w:rPr>
              <w:t>Max</w:t>
            </w:r>
            <w:proofErr w:type="spellEnd"/>
            <w:r w:rsidRPr="000A4BA6">
              <w:rPr>
                <w:rFonts w:ascii="Times New Roman" w:eastAsia="Times New Roman" w:hAnsi="Times New Roman" w:cs="Times New Roman"/>
                <w:b/>
                <w:bCs/>
                <w:sz w:val="24"/>
                <w:szCs w:val="24"/>
                <w:lang w:eastAsia="ar-SA"/>
              </w:rPr>
              <w:t xml:space="preserve"> Akım (Anlık)</w:t>
            </w:r>
          </w:p>
        </w:tc>
        <w:tc>
          <w:tcPr>
            <w:tcW w:w="3378" w:type="dxa"/>
            <w:tcBorders>
              <w:top w:val="single" w:sz="4" w:space="0" w:color="auto"/>
              <w:left w:val="single" w:sz="4" w:space="0" w:color="auto"/>
              <w:bottom w:val="single" w:sz="4" w:space="0" w:color="auto"/>
              <w:right w:val="single" w:sz="4" w:space="0" w:color="auto"/>
            </w:tcBorders>
            <w:hideMark/>
          </w:tcPr>
          <w:p w14:paraId="42E133F3"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1.2A</w:t>
            </w:r>
          </w:p>
        </w:tc>
      </w:tr>
      <w:tr w:rsidR="00B1431F" w:rsidRPr="000A4BA6" w14:paraId="476F3020" w14:textId="77777777" w:rsidTr="00145136">
        <w:trPr>
          <w:trHeight w:val="769"/>
        </w:trPr>
        <w:tc>
          <w:tcPr>
            <w:tcW w:w="3097" w:type="dxa"/>
            <w:tcBorders>
              <w:top w:val="single" w:sz="4" w:space="0" w:color="auto"/>
              <w:left w:val="single" w:sz="4" w:space="0" w:color="auto"/>
              <w:bottom w:val="single" w:sz="4" w:space="0" w:color="auto"/>
              <w:right w:val="single" w:sz="4" w:space="0" w:color="auto"/>
            </w:tcBorders>
            <w:hideMark/>
          </w:tcPr>
          <w:p w14:paraId="1D78DBBB"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Sıcaklık</w:t>
            </w:r>
          </w:p>
        </w:tc>
        <w:tc>
          <w:tcPr>
            <w:tcW w:w="3378" w:type="dxa"/>
            <w:tcBorders>
              <w:top w:val="single" w:sz="4" w:space="0" w:color="auto"/>
              <w:left w:val="single" w:sz="4" w:space="0" w:color="auto"/>
              <w:bottom w:val="single" w:sz="4" w:space="0" w:color="auto"/>
              <w:right w:val="single" w:sz="4" w:space="0" w:color="auto"/>
            </w:tcBorders>
            <w:hideMark/>
          </w:tcPr>
          <w:p w14:paraId="40924BB5" w14:textId="77777777" w:rsidR="00B1431F" w:rsidRPr="001F2835" w:rsidRDefault="00B1431F" w:rsidP="00B1431F">
            <w:pPr>
              <w:suppressAutoHyphens/>
              <w:jc w:val="center"/>
              <w:rPr>
                <w:rFonts w:ascii="Times New Roman" w:eastAsia="Times New Roman" w:hAnsi="Times New Roman" w:cs="Times New Roman"/>
                <w:b/>
                <w:bCs/>
                <w:sz w:val="24"/>
                <w:szCs w:val="24"/>
                <w:lang w:eastAsia="ar-SA"/>
              </w:rPr>
            </w:pPr>
            <w:r w:rsidRPr="001F2835">
              <w:rPr>
                <w:rFonts w:ascii="Times New Roman" w:eastAsia="Times New Roman" w:hAnsi="Times New Roman" w:cs="Times New Roman"/>
                <w:b/>
                <w:bCs/>
                <w:sz w:val="24"/>
                <w:szCs w:val="24"/>
                <w:lang w:eastAsia="ar-SA"/>
              </w:rPr>
              <w:t>-25</w:t>
            </w:r>
            <w:r w:rsidRPr="001F2835">
              <w:rPr>
                <w:rFonts w:ascii="Times New Roman" w:eastAsia="Times New Roman" w:hAnsi="Times New Roman" w:cs="Calibri"/>
                <w:b/>
                <w:bCs/>
                <w:sz w:val="24"/>
                <w:szCs w:val="24"/>
                <w:lang w:eastAsia="ar-SA"/>
              </w:rPr>
              <w:t xml:space="preserve">◦C </w:t>
            </w:r>
            <w:r w:rsidRPr="001F2835">
              <w:rPr>
                <w:rFonts w:ascii="Arial" w:eastAsia="Times New Roman" w:hAnsi="Arial" w:cs="Arial"/>
                <w:b/>
                <w:bCs/>
                <w:color w:val="333333"/>
                <w:sz w:val="24"/>
                <w:szCs w:val="24"/>
                <w:shd w:val="clear" w:color="auto" w:fill="FFFFFF"/>
                <w:lang w:eastAsia="ar-SA"/>
              </w:rPr>
              <w:t>~+</w:t>
            </w:r>
            <w:r w:rsidRPr="001F2835">
              <w:rPr>
                <w:rFonts w:ascii="Times New Roman" w:eastAsia="Times New Roman" w:hAnsi="Times New Roman" w:cs="Calibri"/>
                <w:b/>
                <w:bCs/>
                <w:color w:val="333333"/>
                <w:sz w:val="24"/>
                <w:szCs w:val="24"/>
                <w:shd w:val="clear" w:color="auto" w:fill="FFFFFF"/>
                <w:lang w:eastAsia="ar-SA"/>
              </w:rPr>
              <w:t xml:space="preserve"> 130</w:t>
            </w:r>
            <w:r w:rsidRPr="001F2835">
              <w:rPr>
                <w:rFonts w:ascii="Times New Roman" w:eastAsia="Times New Roman" w:hAnsi="Times New Roman" w:cs="Calibri"/>
                <w:b/>
                <w:bCs/>
                <w:sz w:val="24"/>
                <w:szCs w:val="24"/>
                <w:lang w:eastAsia="ar-SA"/>
              </w:rPr>
              <w:t>◦C</w:t>
            </w:r>
          </w:p>
        </w:tc>
      </w:tr>
      <w:tr w:rsidR="00B1431F" w:rsidRPr="000A4BA6" w14:paraId="7028AFA7" w14:textId="77777777" w:rsidTr="00145136">
        <w:trPr>
          <w:trHeight w:val="550"/>
        </w:trPr>
        <w:tc>
          <w:tcPr>
            <w:tcW w:w="3097" w:type="dxa"/>
            <w:tcBorders>
              <w:top w:val="single" w:sz="4" w:space="0" w:color="auto"/>
              <w:left w:val="single" w:sz="4" w:space="0" w:color="auto"/>
              <w:bottom w:val="single" w:sz="4" w:space="0" w:color="auto"/>
              <w:right w:val="single" w:sz="4" w:space="0" w:color="auto"/>
            </w:tcBorders>
            <w:hideMark/>
          </w:tcPr>
          <w:p w14:paraId="0F961F82"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Boyutlar</w:t>
            </w:r>
          </w:p>
        </w:tc>
        <w:tc>
          <w:tcPr>
            <w:tcW w:w="3378" w:type="dxa"/>
            <w:tcBorders>
              <w:top w:val="single" w:sz="4" w:space="0" w:color="auto"/>
              <w:left w:val="single" w:sz="4" w:space="0" w:color="auto"/>
              <w:bottom w:val="single" w:sz="4" w:space="0" w:color="auto"/>
              <w:right w:val="single" w:sz="4" w:space="0" w:color="auto"/>
            </w:tcBorders>
            <w:hideMark/>
          </w:tcPr>
          <w:p w14:paraId="0D437693" w14:textId="77777777" w:rsidR="00B1431F" w:rsidRPr="000A4BA6" w:rsidRDefault="00B1431F" w:rsidP="00B1431F">
            <w:pPr>
              <w:suppressAutoHyphens/>
              <w:jc w:val="center"/>
              <w:rPr>
                <w:rFonts w:ascii="Times New Roman" w:eastAsia="Times New Roman" w:hAnsi="Times New Roman" w:cs="Times New Roman"/>
                <w:b/>
                <w:bCs/>
                <w:sz w:val="24"/>
                <w:szCs w:val="24"/>
                <w:lang w:eastAsia="ar-SA"/>
              </w:rPr>
            </w:pPr>
            <w:r w:rsidRPr="000A4BA6">
              <w:rPr>
                <w:rFonts w:ascii="Times New Roman" w:eastAsia="Times New Roman" w:hAnsi="Times New Roman" w:cs="Times New Roman"/>
                <w:b/>
                <w:bCs/>
                <w:sz w:val="24"/>
                <w:szCs w:val="24"/>
                <w:lang w:eastAsia="ar-SA"/>
              </w:rPr>
              <w:t>43mm*27mm</w:t>
            </w:r>
          </w:p>
        </w:tc>
      </w:tr>
    </w:tbl>
    <w:p w14:paraId="65138248" w14:textId="77777777" w:rsidR="000A4BA6" w:rsidRPr="000A4BA6" w:rsidRDefault="000A4BA6" w:rsidP="00B1431F">
      <w:pPr>
        <w:suppressAutoHyphens/>
        <w:spacing w:after="0" w:line="360" w:lineRule="auto"/>
        <w:jc w:val="center"/>
        <w:rPr>
          <w:rFonts w:ascii="Times New Roman" w:eastAsia="Times New Roman" w:hAnsi="Times New Roman" w:cs="Times New Roman"/>
          <w:color w:val="000000"/>
          <w:sz w:val="24"/>
          <w:szCs w:val="24"/>
          <w:shd w:val="clear" w:color="auto" w:fill="FFFFFF"/>
          <w:lang w:eastAsia="ar-SA"/>
        </w:rPr>
      </w:pPr>
    </w:p>
    <w:p w14:paraId="4090702E"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002C7359"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4451E09E" w14:textId="206E2C69"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66E3FE8F"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6B9274FD" w14:textId="3DAA6FD1" w:rsidR="00444047" w:rsidRDefault="000A4BA6" w:rsidP="00BD6859">
      <w:pP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 xml:space="preserve">    </w:t>
      </w:r>
    </w:p>
    <w:p w14:paraId="4E907D31" w14:textId="181F9998" w:rsidR="008A68E3" w:rsidRDefault="008A68E3" w:rsidP="00BD6859">
      <w:pPr>
        <w:rPr>
          <w:rFonts w:ascii="Times New Roman" w:eastAsia="Times New Roman" w:hAnsi="Times New Roman" w:cs="Times New Roman"/>
          <w:b/>
          <w:bCs/>
          <w:sz w:val="28"/>
          <w:szCs w:val="28"/>
          <w:lang w:eastAsia="ar-SA"/>
        </w:rPr>
      </w:pPr>
    </w:p>
    <w:p w14:paraId="0F541910" w14:textId="2852412C" w:rsidR="008A68E3" w:rsidRDefault="008A68E3" w:rsidP="00BD6859">
      <w:pPr>
        <w:rPr>
          <w:rFonts w:ascii="Times New Roman" w:eastAsia="Times New Roman" w:hAnsi="Times New Roman" w:cs="Times New Roman"/>
          <w:b/>
          <w:bCs/>
          <w:sz w:val="28"/>
          <w:szCs w:val="28"/>
          <w:lang w:eastAsia="ar-SA"/>
        </w:rPr>
      </w:pPr>
    </w:p>
    <w:p w14:paraId="769AFDF6" w14:textId="330DC36C" w:rsidR="008A68E3" w:rsidRDefault="008A68E3" w:rsidP="00BD6859">
      <w:pPr>
        <w:rPr>
          <w:rFonts w:ascii="Times New Roman" w:eastAsia="Times New Roman" w:hAnsi="Times New Roman" w:cs="Times New Roman"/>
          <w:b/>
          <w:bCs/>
          <w:sz w:val="28"/>
          <w:szCs w:val="28"/>
          <w:lang w:eastAsia="ar-SA"/>
        </w:rPr>
      </w:pPr>
    </w:p>
    <w:p w14:paraId="320EE638" w14:textId="00A2BFF9" w:rsidR="008A68E3" w:rsidRDefault="008A68E3" w:rsidP="00BD6859">
      <w:pPr>
        <w:rPr>
          <w:rFonts w:ascii="Times New Roman" w:eastAsia="Times New Roman" w:hAnsi="Times New Roman" w:cs="Times New Roman"/>
          <w:b/>
          <w:bCs/>
          <w:sz w:val="28"/>
          <w:szCs w:val="28"/>
          <w:lang w:eastAsia="ar-SA"/>
        </w:rPr>
      </w:pPr>
    </w:p>
    <w:p w14:paraId="7EAB6DD3" w14:textId="11A1249A" w:rsidR="008A68E3" w:rsidRDefault="008A68E3" w:rsidP="00BD6859">
      <w:pPr>
        <w:rPr>
          <w:rFonts w:ascii="Times New Roman" w:eastAsia="Times New Roman" w:hAnsi="Times New Roman" w:cs="Times New Roman"/>
          <w:b/>
          <w:bCs/>
          <w:sz w:val="28"/>
          <w:szCs w:val="28"/>
          <w:lang w:eastAsia="ar-SA"/>
        </w:rPr>
      </w:pPr>
    </w:p>
    <w:p w14:paraId="6E05EB01" w14:textId="12A9C095" w:rsidR="008A68E3" w:rsidRDefault="003218FB" w:rsidP="003218FB">
      <w:pPr>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noProof/>
          <w:sz w:val="28"/>
          <w:szCs w:val="28"/>
          <w:lang w:eastAsia="ar-SA"/>
        </w:rPr>
        <w:lastRenderedPageBreak/>
        <w:drawing>
          <wp:inline distT="0" distB="0" distL="0" distR="0" wp14:anchorId="154DD34C" wp14:editId="2815CE77">
            <wp:extent cx="4409789" cy="2893925"/>
            <wp:effectExtent l="0" t="0" r="0" b="190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33">
                      <a:extLst>
                        <a:ext uri="{28A0092B-C50C-407E-A947-70E740481C1C}">
                          <a14:useLocalDpi xmlns:a14="http://schemas.microsoft.com/office/drawing/2010/main" val="0"/>
                        </a:ext>
                      </a:extLst>
                    </a:blip>
                    <a:stretch>
                      <a:fillRect/>
                    </a:stretch>
                  </pic:blipFill>
                  <pic:spPr>
                    <a:xfrm>
                      <a:off x="0" y="0"/>
                      <a:ext cx="4417788" cy="2899174"/>
                    </a:xfrm>
                    <a:prstGeom prst="rect">
                      <a:avLst/>
                    </a:prstGeom>
                  </pic:spPr>
                </pic:pic>
              </a:graphicData>
            </a:graphic>
          </wp:inline>
        </w:drawing>
      </w:r>
    </w:p>
    <w:p w14:paraId="76369A13" w14:textId="669DA3B6" w:rsidR="008A68E3" w:rsidRPr="003218FB" w:rsidRDefault="003218FB" w:rsidP="00BD6859">
      <w:pPr>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t xml:space="preserve">                                      </w:t>
      </w:r>
      <w:r w:rsidRPr="003218FB">
        <w:rPr>
          <w:rFonts w:ascii="Times New Roman" w:eastAsia="Times New Roman" w:hAnsi="Times New Roman" w:cs="Times New Roman"/>
          <w:sz w:val="24"/>
          <w:szCs w:val="24"/>
          <w:lang w:eastAsia="ar-SA"/>
        </w:rPr>
        <w:t xml:space="preserve">Şekil </w:t>
      </w:r>
      <w:r w:rsidR="00463791" w:rsidRPr="003218FB">
        <w:rPr>
          <w:rFonts w:ascii="Times New Roman" w:eastAsia="Times New Roman" w:hAnsi="Times New Roman" w:cs="Times New Roman"/>
          <w:sz w:val="24"/>
          <w:szCs w:val="24"/>
          <w:lang w:eastAsia="ar-SA"/>
        </w:rPr>
        <w:t>3.</w:t>
      </w:r>
      <w:r w:rsidR="00463791">
        <w:rPr>
          <w:rFonts w:ascii="Times New Roman" w:eastAsia="Times New Roman" w:hAnsi="Times New Roman" w:cs="Times New Roman"/>
          <w:sz w:val="24"/>
          <w:szCs w:val="24"/>
          <w:lang w:eastAsia="ar-SA"/>
        </w:rPr>
        <w:t>13</w:t>
      </w:r>
      <w:r w:rsidR="00463791" w:rsidRPr="003218FB">
        <w:rPr>
          <w:rFonts w:ascii="Times New Roman" w:eastAsia="Times New Roman" w:hAnsi="Times New Roman" w:cs="Times New Roman"/>
          <w:sz w:val="24"/>
          <w:szCs w:val="24"/>
          <w:lang w:eastAsia="ar-SA"/>
        </w:rPr>
        <w:t xml:space="preserve"> L</w:t>
      </w:r>
      <w:r w:rsidRPr="003218FB">
        <w:rPr>
          <w:rFonts w:ascii="Times New Roman" w:eastAsia="Times New Roman" w:hAnsi="Times New Roman" w:cs="Times New Roman"/>
          <w:sz w:val="24"/>
          <w:szCs w:val="24"/>
          <w:lang w:eastAsia="ar-SA"/>
        </w:rPr>
        <w:t>293D Motor Sürücü Devre Şeması</w:t>
      </w:r>
    </w:p>
    <w:p w14:paraId="51239659" w14:textId="5D4BAEB2" w:rsidR="008A68E3" w:rsidRDefault="008A68E3" w:rsidP="00BD6859">
      <w:pPr>
        <w:rPr>
          <w:rFonts w:ascii="Times New Roman" w:eastAsia="Times New Roman" w:hAnsi="Times New Roman" w:cs="Times New Roman"/>
          <w:b/>
          <w:bCs/>
          <w:sz w:val="28"/>
          <w:szCs w:val="28"/>
          <w:lang w:eastAsia="ar-SA"/>
        </w:rPr>
      </w:pPr>
    </w:p>
    <w:p w14:paraId="3B79BEC0" w14:textId="77777777" w:rsidR="008A68E3" w:rsidRDefault="008A68E3" w:rsidP="00BD6859">
      <w:pPr>
        <w:rPr>
          <w:rFonts w:ascii="Times New Roman" w:eastAsia="Times New Roman" w:hAnsi="Times New Roman" w:cs="Times New Roman"/>
          <w:b/>
          <w:bCs/>
          <w:sz w:val="28"/>
          <w:szCs w:val="28"/>
          <w:lang w:eastAsia="ar-SA"/>
        </w:rPr>
      </w:pPr>
    </w:p>
    <w:p w14:paraId="29DF6376" w14:textId="77777777" w:rsidR="00444047" w:rsidRDefault="00444047" w:rsidP="00BD6859">
      <w:pPr>
        <w:rPr>
          <w:rFonts w:ascii="Times New Roman" w:eastAsia="Times New Roman" w:hAnsi="Times New Roman" w:cs="Times New Roman"/>
          <w:b/>
          <w:bCs/>
          <w:sz w:val="28"/>
          <w:szCs w:val="28"/>
          <w:lang w:eastAsia="ar-SA"/>
        </w:rPr>
      </w:pPr>
    </w:p>
    <w:p w14:paraId="3E06CB60" w14:textId="596BBD1F" w:rsidR="00BD6859" w:rsidRDefault="00444047" w:rsidP="00BD6859">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 xml:space="preserve">  3.2.6 Motorlar</w:t>
      </w:r>
    </w:p>
    <w:p w14:paraId="6D33E432" w14:textId="5C1C5B42" w:rsidR="000A4BA6" w:rsidRPr="00E453E7" w:rsidRDefault="00BD6859" w:rsidP="00444047">
      <w:pPr>
        <w:spacing w:line="360" w:lineRule="auto"/>
        <w:jc w:val="both"/>
        <w:rPr>
          <w:rFonts w:ascii="Times New Roman" w:eastAsia="Times New Roman" w:hAnsi="Times New Roman" w:cs="Times New Roman"/>
          <w:b/>
          <w:bCs/>
          <w:sz w:val="24"/>
          <w:szCs w:val="24"/>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Bu projede</w:t>
      </w:r>
      <w:r w:rsidR="000A5C40">
        <w:rPr>
          <w:rFonts w:ascii="Times New Roman" w:eastAsia="Times New Roman" w:hAnsi="Times New Roman" w:cs="Times New Roman"/>
          <w:sz w:val="24"/>
          <w:szCs w:val="24"/>
          <w:lang w:eastAsia="ar-SA"/>
        </w:rPr>
        <w:t xml:space="preserve"> robotun hareket etmesini ve yön değiştirmesini sağlamak amacıyla DC motor </w:t>
      </w:r>
      <w:r w:rsidR="0005148A">
        <w:rPr>
          <w:rFonts w:ascii="Times New Roman" w:eastAsia="Times New Roman" w:hAnsi="Times New Roman" w:cs="Times New Roman"/>
          <w:sz w:val="24"/>
          <w:szCs w:val="24"/>
          <w:lang w:eastAsia="ar-SA"/>
        </w:rPr>
        <w:t>kullanılmıştır. Bu</w:t>
      </w:r>
      <w:r w:rsidR="000A5C40">
        <w:rPr>
          <w:rFonts w:ascii="Times New Roman" w:eastAsia="Times New Roman" w:hAnsi="Times New Roman" w:cs="Times New Roman"/>
          <w:sz w:val="24"/>
          <w:szCs w:val="24"/>
          <w:lang w:eastAsia="ar-SA"/>
        </w:rPr>
        <w:t xml:space="preserve"> DC motorlar </w:t>
      </w:r>
      <w:proofErr w:type="spellStart"/>
      <w:r w:rsidR="000A5C40">
        <w:rPr>
          <w:rFonts w:ascii="Times New Roman" w:eastAsia="Times New Roman" w:hAnsi="Times New Roman" w:cs="Times New Roman"/>
          <w:sz w:val="24"/>
          <w:szCs w:val="24"/>
          <w:lang w:eastAsia="ar-SA"/>
        </w:rPr>
        <w:t>redüktörlüdür</w:t>
      </w:r>
      <w:proofErr w:type="spellEnd"/>
      <w:r w:rsidR="000A5C40">
        <w:rPr>
          <w:rFonts w:ascii="Times New Roman" w:eastAsia="Times New Roman" w:hAnsi="Times New Roman" w:cs="Times New Roman"/>
          <w:sz w:val="24"/>
          <w:szCs w:val="24"/>
          <w:lang w:eastAsia="ar-SA"/>
        </w:rPr>
        <w:t>.</w:t>
      </w:r>
      <w:r w:rsidR="000A4BA6" w:rsidRPr="000A4BA6">
        <w:rPr>
          <w:rFonts w:ascii="Times New Roman" w:eastAsia="Times New Roman" w:hAnsi="Times New Roman" w:cs="Times New Roman"/>
          <w:sz w:val="24"/>
          <w:szCs w:val="24"/>
          <w:lang w:eastAsia="ar-SA"/>
        </w:rPr>
        <w:t xml:space="preserve"> </w:t>
      </w:r>
      <w:r w:rsidR="000A5C40" w:rsidRPr="000A4BA6">
        <w:rPr>
          <w:rFonts w:ascii="Times New Roman" w:eastAsia="Times New Roman" w:hAnsi="Times New Roman" w:cs="Times New Roman"/>
          <w:sz w:val="24"/>
          <w:szCs w:val="24"/>
          <w:lang w:eastAsia="ar-SA"/>
        </w:rPr>
        <w:t>Robotun</w:t>
      </w:r>
      <w:r w:rsidR="000A4BA6" w:rsidRPr="000A4BA6">
        <w:rPr>
          <w:rFonts w:ascii="Times New Roman" w:eastAsia="Times New Roman" w:hAnsi="Times New Roman" w:cs="Times New Roman"/>
          <w:sz w:val="24"/>
          <w:szCs w:val="24"/>
          <w:lang w:eastAsia="ar-SA"/>
        </w:rPr>
        <w:t xml:space="preserve"> sağ ve sol kısmında olmak üzere iki adet DC motor </w:t>
      </w:r>
      <w:r w:rsidR="00FA3D4F" w:rsidRPr="000A4BA6">
        <w:rPr>
          <w:rFonts w:ascii="Times New Roman" w:eastAsia="Times New Roman" w:hAnsi="Times New Roman" w:cs="Times New Roman"/>
          <w:sz w:val="24"/>
          <w:szCs w:val="24"/>
          <w:lang w:eastAsia="ar-SA"/>
        </w:rPr>
        <w:t>bulunmaktadır. Bu</w:t>
      </w:r>
      <w:r w:rsidR="000A4BA6" w:rsidRPr="000A4BA6">
        <w:rPr>
          <w:rFonts w:ascii="Times New Roman" w:eastAsia="Times New Roman" w:hAnsi="Times New Roman" w:cs="Times New Roman"/>
          <w:sz w:val="24"/>
          <w:szCs w:val="24"/>
          <w:lang w:eastAsia="ar-SA"/>
        </w:rPr>
        <w:t xml:space="preserve"> motorlar 6V olup, </w:t>
      </w:r>
      <w:r w:rsidR="005E4E1D">
        <w:rPr>
          <w:rFonts w:ascii="Times New Roman" w:eastAsia="Times New Roman" w:hAnsi="Times New Roman" w:cs="Times New Roman"/>
          <w:sz w:val="24"/>
          <w:szCs w:val="24"/>
          <w:lang w:eastAsia="ar-SA"/>
        </w:rPr>
        <w:t xml:space="preserve">maksimum </w:t>
      </w:r>
      <w:r w:rsidR="000A4BA6" w:rsidRPr="000A4BA6">
        <w:rPr>
          <w:rFonts w:ascii="Times New Roman" w:eastAsia="Times New Roman" w:hAnsi="Times New Roman" w:cs="Times New Roman"/>
          <w:sz w:val="24"/>
          <w:szCs w:val="24"/>
          <w:lang w:eastAsia="ar-SA"/>
        </w:rPr>
        <w:t xml:space="preserve">250 </w:t>
      </w:r>
      <w:proofErr w:type="spellStart"/>
      <w:r w:rsidR="000A4BA6" w:rsidRPr="000A4BA6">
        <w:rPr>
          <w:rFonts w:ascii="Times New Roman" w:eastAsia="Times New Roman" w:hAnsi="Times New Roman" w:cs="Times New Roman"/>
          <w:sz w:val="24"/>
          <w:szCs w:val="24"/>
          <w:lang w:eastAsia="ar-SA"/>
        </w:rPr>
        <w:t>rpm</w:t>
      </w:r>
      <w:proofErr w:type="spellEnd"/>
      <w:r w:rsidR="000A4BA6" w:rsidRPr="000A4BA6">
        <w:rPr>
          <w:rFonts w:ascii="Times New Roman" w:eastAsia="Times New Roman" w:hAnsi="Times New Roman" w:cs="Times New Roman"/>
          <w:sz w:val="24"/>
          <w:szCs w:val="24"/>
          <w:lang w:eastAsia="ar-SA"/>
        </w:rPr>
        <w:t xml:space="preserve"> değerine sahiptir.</w:t>
      </w:r>
      <w:r w:rsidR="00BC7D5C">
        <w:rPr>
          <w:rFonts w:ascii="Times New Roman" w:eastAsia="Times New Roman" w:hAnsi="Times New Roman" w:cs="Times New Roman"/>
          <w:sz w:val="24"/>
          <w:szCs w:val="24"/>
          <w:lang w:eastAsia="ar-SA"/>
        </w:rPr>
        <w:t xml:space="preserve"> </w:t>
      </w:r>
      <w:proofErr w:type="spellStart"/>
      <w:r w:rsidR="00BC7D5C">
        <w:rPr>
          <w:rFonts w:ascii="Times New Roman" w:eastAsia="Times New Roman" w:hAnsi="Times New Roman" w:cs="Times New Roman"/>
          <w:sz w:val="24"/>
          <w:szCs w:val="24"/>
          <w:lang w:eastAsia="ar-SA"/>
        </w:rPr>
        <w:t>Redüktörlü</w:t>
      </w:r>
      <w:proofErr w:type="spellEnd"/>
      <w:r w:rsidR="00BC7D5C">
        <w:rPr>
          <w:rFonts w:ascii="Times New Roman" w:eastAsia="Times New Roman" w:hAnsi="Times New Roman" w:cs="Times New Roman"/>
          <w:sz w:val="24"/>
          <w:szCs w:val="24"/>
          <w:lang w:eastAsia="ar-SA"/>
        </w:rPr>
        <w:t xml:space="preserve"> DC motorlar ile az</w:t>
      </w:r>
      <w:r w:rsidR="00CE13BB">
        <w:rPr>
          <w:rFonts w:ascii="Times New Roman" w:eastAsia="Times New Roman" w:hAnsi="Times New Roman" w:cs="Times New Roman"/>
          <w:sz w:val="24"/>
          <w:szCs w:val="24"/>
          <w:lang w:eastAsia="ar-SA"/>
        </w:rPr>
        <w:t xml:space="preserve"> güçle yüksek </w:t>
      </w:r>
      <w:proofErr w:type="spellStart"/>
      <w:r w:rsidR="00CE13BB">
        <w:rPr>
          <w:rFonts w:ascii="Times New Roman" w:eastAsia="Times New Roman" w:hAnsi="Times New Roman" w:cs="Times New Roman"/>
          <w:sz w:val="24"/>
          <w:szCs w:val="24"/>
          <w:lang w:eastAsia="ar-SA"/>
        </w:rPr>
        <w:t>tork</w:t>
      </w:r>
      <w:proofErr w:type="spellEnd"/>
      <w:r w:rsidR="00CE13BB">
        <w:rPr>
          <w:rFonts w:ascii="Times New Roman" w:eastAsia="Times New Roman" w:hAnsi="Times New Roman" w:cs="Times New Roman"/>
          <w:sz w:val="24"/>
          <w:szCs w:val="24"/>
          <w:lang w:eastAsia="ar-SA"/>
        </w:rPr>
        <w:t xml:space="preserve"> elde edilebilir</w:t>
      </w:r>
      <w:r w:rsidR="00BC7D5C">
        <w:rPr>
          <w:rFonts w:ascii="Times New Roman" w:eastAsia="Times New Roman" w:hAnsi="Times New Roman" w:cs="Times New Roman"/>
          <w:sz w:val="24"/>
          <w:szCs w:val="24"/>
          <w:lang w:eastAsia="ar-SA"/>
        </w:rPr>
        <w:t xml:space="preserve">. Robotik projelerde sıklıkla </w:t>
      </w:r>
      <w:proofErr w:type="spellStart"/>
      <w:r w:rsidR="00BC7D5C">
        <w:rPr>
          <w:rFonts w:ascii="Times New Roman" w:eastAsia="Times New Roman" w:hAnsi="Times New Roman" w:cs="Times New Roman"/>
          <w:sz w:val="24"/>
          <w:szCs w:val="24"/>
          <w:lang w:eastAsia="ar-SA"/>
        </w:rPr>
        <w:t>redüktörlü</w:t>
      </w:r>
      <w:proofErr w:type="spellEnd"/>
      <w:r w:rsidR="00BC7D5C">
        <w:rPr>
          <w:rFonts w:ascii="Times New Roman" w:eastAsia="Times New Roman" w:hAnsi="Times New Roman" w:cs="Times New Roman"/>
          <w:sz w:val="24"/>
          <w:szCs w:val="24"/>
          <w:lang w:eastAsia="ar-SA"/>
        </w:rPr>
        <w:t xml:space="preserve"> DC motor kullanılmaktadır</w:t>
      </w:r>
      <w:r w:rsidR="00BC7D5C" w:rsidRPr="00E453E7">
        <w:rPr>
          <w:rFonts w:ascii="Times New Roman" w:eastAsia="Times New Roman" w:hAnsi="Times New Roman" w:cs="Times New Roman"/>
          <w:sz w:val="24"/>
          <w:szCs w:val="24"/>
          <w:lang w:eastAsia="ar-SA"/>
        </w:rPr>
        <w:t>.</w:t>
      </w:r>
      <w:r w:rsidR="00E453E7" w:rsidRPr="00E453E7">
        <w:rPr>
          <w:rFonts w:ascii="Poppins" w:hAnsi="Poppins" w:cs="Poppins"/>
          <w:color w:val="3A464D"/>
          <w:sz w:val="24"/>
          <w:szCs w:val="24"/>
          <w:shd w:val="clear" w:color="auto" w:fill="FFFFFF"/>
        </w:rPr>
        <w:t xml:space="preserve"> </w:t>
      </w:r>
      <w:proofErr w:type="spellStart"/>
      <w:r w:rsidR="00E453E7" w:rsidRPr="00E453E7">
        <w:rPr>
          <w:rFonts w:ascii="Times New Roman" w:hAnsi="Times New Roman" w:cs="Times New Roman"/>
          <w:sz w:val="24"/>
          <w:szCs w:val="24"/>
        </w:rPr>
        <w:t>Redüktör</w:t>
      </w:r>
      <w:proofErr w:type="spellEnd"/>
      <w:r w:rsidR="00E453E7" w:rsidRPr="00E453E7">
        <w:rPr>
          <w:rFonts w:ascii="Times New Roman" w:hAnsi="Times New Roman" w:cs="Times New Roman"/>
          <w:sz w:val="24"/>
          <w:szCs w:val="24"/>
        </w:rPr>
        <w:t xml:space="preserve">, motorlarda devir-güç ayarını değiştirmeye yarayan bir dişli sistemidir. Motorlara </w:t>
      </w:r>
      <w:proofErr w:type="spellStart"/>
      <w:r w:rsidR="00E453E7" w:rsidRPr="00E453E7">
        <w:rPr>
          <w:rFonts w:ascii="Times New Roman" w:hAnsi="Times New Roman" w:cs="Times New Roman"/>
          <w:sz w:val="24"/>
          <w:szCs w:val="24"/>
        </w:rPr>
        <w:t>redüktör</w:t>
      </w:r>
      <w:proofErr w:type="spellEnd"/>
      <w:r w:rsidR="00E453E7" w:rsidRPr="00E453E7">
        <w:rPr>
          <w:rFonts w:ascii="Times New Roman" w:hAnsi="Times New Roman" w:cs="Times New Roman"/>
          <w:sz w:val="24"/>
          <w:szCs w:val="24"/>
        </w:rPr>
        <w:t xml:space="preserve"> bağlanarak devir düşürülerek </w:t>
      </w:r>
      <w:proofErr w:type="spellStart"/>
      <w:r w:rsidR="00E453E7" w:rsidRPr="00E453E7">
        <w:rPr>
          <w:rFonts w:ascii="Times New Roman" w:hAnsi="Times New Roman" w:cs="Times New Roman"/>
          <w:sz w:val="24"/>
          <w:szCs w:val="24"/>
        </w:rPr>
        <w:t>tork</w:t>
      </w:r>
      <w:proofErr w:type="spellEnd"/>
      <w:r w:rsidR="00E453E7" w:rsidRPr="00E453E7">
        <w:rPr>
          <w:rFonts w:ascii="Times New Roman" w:hAnsi="Times New Roman" w:cs="Times New Roman"/>
          <w:sz w:val="24"/>
          <w:szCs w:val="24"/>
        </w:rPr>
        <w:t xml:space="preserve"> yükseltilebilir. Böylece motorun hızını ya</w:t>
      </w:r>
      <w:r w:rsidR="00E453E7">
        <w:rPr>
          <w:rFonts w:ascii="Times New Roman" w:hAnsi="Times New Roman" w:cs="Times New Roman"/>
          <w:sz w:val="24"/>
          <w:szCs w:val="24"/>
        </w:rPr>
        <w:t xml:space="preserve"> </w:t>
      </w:r>
      <w:r w:rsidR="00E453E7" w:rsidRPr="00E453E7">
        <w:rPr>
          <w:rFonts w:ascii="Times New Roman" w:hAnsi="Times New Roman" w:cs="Times New Roman"/>
          <w:sz w:val="24"/>
          <w:szCs w:val="24"/>
        </w:rPr>
        <w:t>da gücünü ayarlama</w:t>
      </w:r>
      <w:r w:rsidR="00E453E7">
        <w:rPr>
          <w:rFonts w:ascii="Times New Roman" w:hAnsi="Times New Roman" w:cs="Times New Roman"/>
          <w:sz w:val="24"/>
          <w:szCs w:val="24"/>
        </w:rPr>
        <w:t>ya olanak sağlanır.</w:t>
      </w:r>
      <w:r w:rsidR="0064790B">
        <w:rPr>
          <w:rFonts w:ascii="Times New Roman" w:hAnsi="Times New Roman" w:cs="Times New Roman"/>
          <w:sz w:val="24"/>
          <w:szCs w:val="24"/>
        </w:rPr>
        <w:t xml:space="preserve"> DC motorlara ek olarak, temizlik fırçalarının </w:t>
      </w:r>
      <w:proofErr w:type="spellStart"/>
      <w:r w:rsidR="0064790B">
        <w:rPr>
          <w:rFonts w:ascii="Times New Roman" w:hAnsi="Times New Roman" w:cs="Times New Roman"/>
          <w:sz w:val="24"/>
          <w:szCs w:val="24"/>
        </w:rPr>
        <w:t>kontolünün</w:t>
      </w:r>
      <w:proofErr w:type="spellEnd"/>
      <w:r w:rsidR="0064790B">
        <w:rPr>
          <w:rFonts w:ascii="Times New Roman" w:hAnsi="Times New Roman" w:cs="Times New Roman"/>
          <w:sz w:val="24"/>
          <w:szCs w:val="24"/>
        </w:rPr>
        <w:t xml:space="preserve"> sağlanması için step motor kullanılmıştır.</w:t>
      </w:r>
      <w:r w:rsidR="005D0A70">
        <w:rPr>
          <w:rFonts w:ascii="Times New Roman" w:hAnsi="Times New Roman" w:cs="Times New Roman"/>
          <w:sz w:val="24"/>
          <w:szCs w:val="24"/>
        </w:rPr>
        <w:t xml:space="preserve"> Fırçalara bir röle yardımıyla tetik verilmiştir.</w:t>
      </w:r>
    </w:p>
    <w:p w14:paraId="7AC6439A" w14:textId="77777777" w:rsidR="000A4BA6" w:rsidRPr="000A4BA6" w:rsidRDefault="000A4BA6" w:rsidP="00B1431F">
      <w:pPr>
        <w:spacing w:line="360" w:lineRule="auto"/>
        <w:jc w:val="center"/>
        <w:rPr>
          <w:rFonts w:ascii="Times New Roman" w:eastAsia="Times New Roman" w:hAnsi="Times New Roman" w:cs="Times New Roman"/>
          <w:b/>
          <w:bCs/>
          <w:sz w:val="28"/>
          <w:szCs w:val="28"/>
          <w:lang w:eastAsia="ar-SA"/>
        </w:rPr>
      </w:pPr>
    </w:p>
    <w:p w14:paraId="231C6B73"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tr-TR"/>
        </w:rPr>
      </w:pPr>
      <w:r w:rsidRPr="000A4BA6">
        <w:rPr>
          <w:rFonts w:ascii="Times New Roman" w:eastAsia="Times New Roman" w:hAnsi="Times New Roman" w:cs="Times New Roman"/>
          <w:sz w:val="24"/>
          <w:szCs w:val="24"/>
          <w:lang w:eastAsia="ar-SA"/>
        </w:rPr>
        <w:t xml:space="preserve">     Doğru akım (DC) motoru, elektrik enerjisini mekanik enerjiye dönüştüren bir elektrik makinesi türüdür. DC motorlar, elektrik gücünü doğru akım yoluyla alır ve bu enerjiyi mekanik dönmeye dönüştürür. DC motorlar, çıkış miline sabitlenmiş bir rotorun hareketine güç sağlayan, üretilen elektrik akımlarından oluşan manyetik alanları kullanır. Çıkış </w:t>
      </w:r>
      <w:proofErr w:type="spellStart"/>
      <w:r w:rsidRPr="000A4BA6">
        <w:rPr>
          <w:rFonts w:ascii="Times New Roman" w:eastAsia="Times New Roman" w:hAnsi="Times New Roman" w:cs="Times New Roman"/>
          <w:sz w:val="24"/>
          <w:szCs w:val="24"/>
          <w:lang w:eastAsia="ar-SA"/>
        </w:rPr>
        <w:t>torku</w:t>
      </w:r>
      <w:proofErr w:type="spellEnd"/>
      <w:r w:rsidRPr="000A4BA6">
        <w:rPr>
          <w:rFonts w:ascii="Times New Roman" w:eastAsia="Times New Roman" w:hAnsi="Times New Roman" w:cs="Times New Roman"/>
          <w:sz w:val="24"/>
          <w:szCs w:val="24"/>
          <w:lang w:eastAsia="ar-SA"/>
        </w:rPr>
        <w:t xml:space="preserve"> ve hızı hem elektrik girişine hem de motorun tasarımına bağlıdır.</w:t>
      </w:r>
    </w:p>
    <w:p w14:paraId="1452E20A"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4AB64325" w14:textId="4E825770" w:rsid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57ADA326" wp14:editId="1EA75F44">
            <wp:extent cx="2532184" cy="2532184"/>
            <wp:effectExtent l="0" t="0" r="1905" b="1905"/>
            <wp:docPr id="35" name="Picture 35"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metalwar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3477" cy="2533477"/>
                    </a:xfrm>
                    <a:prstGeom prst="rect">
                      <a:avLst/>
                    </a:prstGeom>
                  </pic:spPr>
                </pic:pic>
              </a:graphicData>
            </a:graphic>
          </wp:inline>
        </w:drawing>
      </w:r>
    </w:p>
    <w:p w14:paraId="79613774" w14:textId="7B094B25" w:rsidR="00B1431F" w:rsidRDefault="00B1431F"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D14B75">
        <w:rPr>
          <w:rFonts w:ascii="Times New Roman" w:eastAsia="Times New Roman" w:hAnsi="Times New Roman" w:cs="Times New Roman"/>
          <w:sz w:val="24"/>
          <w:szCs w:val="24"/>
          <w:lang w:eastAsia="ar-SA"/>
        </w:rPr>
        <w:t>14</w:t>
      </w:r>
      <w:r w:rsidR="00CE13BB">
        <w:rPr>
          <w:rFonts w:ascii="Times New Roman" w:eastAsia="Times New Roman" w:hAnsi="Times New Roman" w:cs="Times New Roman"/>
          <w:sz w:val="24"/>
          <w:szCs w:val="24"/>
          <w:lang w:eastAsia="ar-SA"/>
        </w:rPr>
        <w:t xml:space="preserve"> </w:t>
      </w:r>
      <w:proofErr w:type="spellStart"/>
      <w:r w:rsidR="00CE13BB">
        <w:rPr>
          <w:rFonts w:ascii="Times New Roman" w:eastAsia="Times New Roman" w:hAnsi="Times New Roman" w:cs="Times New Roman"/>
          <w:sz w:val="24"/>
          <w:szCs w:val="24"/>
          <w:lang w:eastAsia="ar-SA"/>
        </w:rPr>
        <w:t>Redüktörlü</w:t>
      </w:r>
      <w:proofErr w:type="spellEnd"/>
      <w:r>
        <w:rPr>
          <w:rFonts w:ascii="Times New Roman" w:eastAsia="Times New Roman" w:hAnsi="Times New Roman" w:cs="Times New Roman"/>
          <w:sz w:val="24"/>
          <w:szCs w:val="24"/>
          <w:lang w:eastAsia="ar-SA"/>
        </w:rPr>
        <w:t xml:space="preserve"> DC Motor</w:t>
      </w:r>
    </w:p>
    <w:p w14:paraId="6CCA1EB9" w14:textId="77777777" w:rsidR="00B1431F" w:rsidRPr="000A4BA6" w:rsidRDefault="00B1431F" w:rsidP="000A4BA6">
      <w:pPr>
        <w:suppressAutoHyphens/>
        <w:spacing w:after="0" w:line="360" w:lineRule="auto"/>
        <w:jc w:val="center"/>
        <w:rPr>
          <w:rFonts w:ascii="Times New Roman" w:eastAsia="Times New Roman" w:hAnsi="Times New Roman" w:cs="Times New Roman"/>
          <w:sz w:val="24"/>
          <w:szCs w:val="24"/>
          <w:lang w:eastAsia="ar-SA"/>
        </w:rPr>
      </w:pPr>
    </w:p>
    <w:p w14:paraId="4D3AAE0B"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'DC motor' terimi, doğru akım elektrik enerjisini mekanik enerjiye dönüştüren herhangi bir döner elektrikli makineyi ifade etmek için kullanılır. DC motorlar, oyuncak ve ev aletlerindeki küçük motorlardan araçlara güç sağlayan, asansörleri ve yük asansörlerini çeken ve çelik haddehaneleri çalıştıran büyük mekanizmalara kadar boyut ve güç bakımından farklılık gösterebilir.</w:t>
      </w:r>
    </w:p>
    <w:p w14:paraId="04FD9409" w14:textId="77777777" w:rsidR="000A5C40" w:rsidRDefault="000A5C40" w:rsidP="000A4BA6">
      <w:pPr>
        <w:suppressAutoHyphens/>
        <w:spacing w:after="0" w:line="360" w:lineRule="auto"/>
        <w:jc w:val="both"/>
        <w:rPr>
          <w:rFonts w:ascii="Times New Roman" w:eastAsia="Times New Roman" w:hAnsi="Times New Roman" w:cs="Times New Roman"/>
          <w:sz w:val="24"/>
          <w:szCs w:val="24"/>
          <w:lang w:eastAsia="ar-SA"/>
        </w:rPr>
      </w:pPr>
    </w:p>
    <w:p w14:paraId="26ED601F" w14:textId="3F73FCCE" w:rsidR="000A4BA6" w:rsidRPr="000A5C40" w:rsidRDefault="000A5C40" w:rsidP="000A4BA6">
      <w:pPr>
        <w:suppressAutoHyphens/>
        <w:spacing w:after="0" w:line="360" w:lineRule="auto"/>
        <w:jc w:val="both"/>
        <w:rPr>
          <w:rFonts w:ascii="Times New Roman" w:eastAsia="Times New Roman" w:hAnsi="Times New Roman" w:cs="Times New Roman"/>
          <w:color w:val="202124"/>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  Bobinler sırayla açılıp kapatıldığında, statordaki sabit mıknatısların farklı alanlarıyla etkileşime giren ve dönmeye neden olan </w:t>
      </w:r>
      <w:proofErr w:type="spellStart"/>
      <w:r w:rsidR="000A4BA6" w:rsidRPr="000A4BA6">
        <w:rPr>
          <w:rFonts w:ascii="Times New Roman" w:eastAsia="Times New Roman" w:hAnsi="Times New Roman" w:cs="Times New Roman"/>
          <w:sz w:val="24"/>
          <w:szCs w:val="24"/>
          <w:lang w:eastAsia="ar-SA"/>
        </w:rPr>
        <w:t>tork</w:t>
      </w:r>
      <w:proofErr w:type="spellEnd"/>
      <w:r w:rsidR="000A4BA6" w:rsidRPr="000A4BA6">
        <w:rPr>
          <w:rFonts w:ascii="Times New Roman" w:eastAsia="Times New Roman" w:hAnsi="Times New Roman" w:cs="Times New Roman"/>
          <w:sz w:val="24"/>
          <w:szCs w:val="24"/>
          <w:lang w:eastAsia="ar-SA"/>
        </w:rPr>
        <w:t xml:space="preserve"> oluşturmak için dönen bir manyetik alan oluşturulur. DC motorların bu temel çalışma prensipleri, elektrik enerjisini doğru akımdan dönen hareket yoluyla mekanik enerjiye dönüştürmelerini sağlar, bu da daha sonra nesnelerin itilmesi için kullanılabilir.</w:t>
      </w:r>
    </w:p>
    <w:p w14:paraId="7B8D4180"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1614C9A2" w14:textId="77777777" w:rsidR="000A5C40" w:rsidRDefault="000A5C40" w:rsidP="000A5C40">
      <w:pP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b/>
          <w:bCs/>
          <w:sz w:val="28"/>
          <w:szCs w:val="28"/>
          <w:lang w:eastAsia="ar-SA"/>
        </w:rPr>
        <w:t xml:space="preserve">3.2.7 </w:t>
      </w:r>
      <w:r w:rsidR="00444047" w:rsidRPr="000A4BA6">
        <w:rPr>
          <w:rFonts w:ascii="Times New Roman" w:eastAsia="Times New Roman" w:hAnsi="Times New Roman" w:cs="Times New Roman"/>
          <w:b/>
          <w:bCs/>
          <w:sz w:val="28"/>
          <w:szCs w:val="28"/>
          <w:lang w:eastAsia="ar-SA"/>
        </w:rPr>
        <w:t>Güç Kaynağı</w:t>
      </w:r>
      <w:r w:rsidR="000A4BA6" w:rsidRPr="000A4BA6">
        <w:rPr>
          <w:rFonts w:ascii="Times New Roman" w:eastAsia="Times New Roman" w:hAnsi="Times New Roman" w:cs="Times New Roman"/>
          <w:b/>
          <w:bCs/>
          <w:sz w:val="28"/>
          <w:szCs w:val="28"/>
          <w:lang w:eastAsia="ar-SA"/>
        </w:rPr>
        <w:br/>
      </w:r>
      <w:r>
        <w:rPr>
          <w:rFonts w:ascii="Times New Roman" w:eastAsia="Times New Roman" w:hAnsi="Times New Roman" w:cs="Times New Roman"/>
          <w:sz w:val="24"/>
          <w:szCs w:val="24"/>
          <w:lang w:eastAsia="ar-SA"/>
        </w:rPr>
        <w:t xml:space="preserve">     </w:t>
      </w:r>
    </w:p>
    <w:p w14:paraId="570DFAD2" w14:textId="676A0961" w:rsidR="00C0786E" w:rsidRDefault="000A5C40" w:rsidP="000A5C40">
      <w:pPr>
        <w:spacing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Bu robotta en önemli unsurlardan biri güç kaynağıdır. Bu robotta hem </w:t>
      </w:r>
      <w:r w:rsidR="0005148A" w:rsidRPr="000A4BA6">
        <w:rPr>
          <w:rFonts w:ascii="Times New Roman" w:eastAsia="Times New Roman" w:hAnsi="Times New Roman" w:cs="Times New Roman"/>
          <w:sz w:val="24"/>
          <w:szCs w:val="24"/>
          <w:lang w:eastAsia="ar-SA"/>
        </w:rPr>
        <w:t>motorların</w:t>
      </w:r>
      <w:r w:rsidR="000A4BA6" w:rsidRPr="000A4BA6">
        <w:rPr>
          <w:rFonts w:ascii="Times New Roman" w:eastAsia="Times New Roman" w:hAnsi="Times New Roman" w:cs="Times New Roman"/>
          <w:sz w:val="24"/>
          <w:szCs w:val="24"/>
          <w:lang w:eastAsia="ar-SA"/>
        </w:rPr>
        <w:t xml:space="preserve"> hem süpürücü aksanların hem de </w:t>
      </w:r>
      <w:proofErr w:type="spellStart"/>
      <w:r w:rsidR="000A4BA6" w:rsidRPr="000A4BA6">
        <w:rPr>
          <w:rFonts w:ascii="Times New Roman" w:eastAsia="Times New Roman" w:hAnsi="Times New Roman" w:cs="Times New Roman"/>
          <w:sz w:val="24"/>
          <w:szCs w:val="24"/>
          <w:lang w:eastAsia="ar-SA"/>
        </w:rPr>
        <w:t>Arduino</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NANO’nun</w:t>
      </w:r>
      <w:proofErr w:type="spellEnd"/>
      <w:r w:rsidR="000A4BA6" w:rsidRPr="000A4BA6">
        <w:rPr>
          <w:rFonts w:ascii="Times New Roman" w:eastAsia="Times New Roman" w:hAnsi="Times New Roman" w:cs="Times New Roman"/>
          <w:sz w:val="24"/>
          <w:szCs w:val="24"/>
          <w:lang w:eastAsia="ar-SA"/>
        </w:rPr>
        <w:t xml:space="preserve"> beslenmesi için 5000mAhlik gücü ve 3.7 </w:t>
      </w:r>
      <w:proofErr w:type="spellStart"/>
      <w:r w:rsidR="000A4BA6" w:rsidRPr="000A4BA6">
        <w:rPr>
          <w:rFonts w:ascii="Times New Roman" w:eastAsia="Times New Roman" w:hAnsi="Times New Roman" w:cs="Times New Roman"/>
          <w:sz w:val="24"/>
          <w:szCs w:val="24"/>
          <w:lang w:eastAsia="ar-SA"/>
        </w:rPr>
        <w:t>V’luk</w:t>
      </w:r>
      <w:proofErr w:type="spellEnd"/>
      <w:r w:rsidR="000A4BA6" w:rsidRPr="000A4BA6">
        <w:rPr>
          <w:rFonts w:ascii="Times New Roman" w:eastAsia="Times New Roman" w:hAnsi="Times New Roman" w:cs="Times New Roman"/>
          <w:sz w:val="24"/>
          <w:szCs w:val="24"/>
          <w:lang w:eastAsia="ar-SA"/>
        </w:rPr>
        <w:t xml:space="preserve"> çıkış gerilimi olan</w:t>
      </w:r>
      <w:r w:rsidR="00A6033F">
        <w:rPr>
          <w:rFonts w:ascii="Times New Roman" w:eastAsia="Times New Roman" w:hAnsi="Times New Roman" w:cs="Times New Roman"/>
          <w:sz w:val="24"/>
          <w:szCs w:val="24"/>
          <w:lang w:eastAsia="ar-SA"/>
        </w:rPr>
        <w:t xml:space="preserve"> ve</w:t>
      </w:r>
      <w:r w:rsidR="000A4BA6" w:rsidRPr="000A4BA6">
        <w:rPr>
          <w:rFonts w:ascii="Times New Roman" w:eastAsia="Times New Roman" w:hAnsi="Times New Roman" w:cs="Times New Roman"/>
          <w:sz w:val="24"/>
          <w:szCs w:val="24"/>
          <w:lang w:eastAsia="ar-SA"/>
        </w:rPr>
        <w:t xml:space="preserve"> şarj edilebilir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 kullanılmıştır.</w:t>
      </w:r>
      <w:r w:rsidR="00145136">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Bu güç kaynağı tüm birimleri besleyebildiği için bu güç kaynağı uygun </w:t>
      </w:r>
      <w:proofErr w:type="spellStart"/>
      <w:proofErr w:type="gramStart"/>
      <w:r w:rsidR="000A4BA6" w:rsidRPr="000A4BA6">
        <w:rPr>
          <w:rFonts w:ascii="Times New Roman" w:eastAsia="Times New Roman" w:hAnsi="Times New Roman" w:cs="Times New Roman"/>
          <w:sz w:val="24"/>
          <w:szCs w:val="24"/>
          <w:lang w:eastAsia="ar-SA"/>
        </w:rPr>
        <w:t>görülmüştür.Montaj</w:t>
      </w:r>
      <w:proofErr w:type="spellEnd"/>
      <w:proofErr w:type="gramEnd"/>
      <w:r w:rsidR="000A4BA6" w:rsidRPr="000A4BA6">
        <w:rPr>
          <w:rFonts w:ascii="Times New Roman" w:eastAsia="Times New Roman" w:hAnsi="Times New Roman" w:cs="Times New Roman"/>
          <w:sz w:val="24"/>
          <w:szCs w:val="24"/>
          <w:lang w:eastAsia="ar-SA"/>
        </w:rPr>
        <w:t xml:space="preserve"> esnasında boyutlarının da uygun olması bir diğer kullanım sebebidir.</w:t>
      </w:r>
    </w:p>
    <w:p w14:paraId="033B3963" w14:textId="77777777" w:rsidR="00444047" w:rsidRDefault="00C0786E"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51BC2A0F" w14:textId="31C2885C" w:rsidR="000A4BA6" w:rsidRPr="000A4BA6" w:rsidRDefault="00444047" w:rsidP="000A4BA6">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 xml:space="preserve">     </w:t>
      </w:r>
      <w:r w:rsidR="000A4BA6" w:rsidRPr="000A4BA6">
        <w:rPr>
          <w:rFonts w:ascii="Times New Roman" w:eastAsia="Times New Roman" w:hAnsi="Times New Roman" w:cs="Times New Roman"/>
          <w:sz w:val="24"/>
          <w:szCs w:val="24"/>
          <w:lang w:eastAsia="ar-SA"/>
        </w:rPr>
        <w:t xml:space="preserve">Lityum Polimer bataryaların kısaltılması ile </w:t>
      </w:r>
      <w:proofErr w:type="spellStart"/>
      <w:r w:rsidR="000A4BA6" w:rsidRPr="000A4BA6">
        <w:rPr>
          <w:rFonts w:ascii="Times New Roman" w:eastAsia="Times New Roman" w:hAnsi="Times New Roman" w:cs="Times New Roman"/>
          <w:sz w:val="24"/>
          <w:szCs w:val="24"/>
          <w:lang w:eastAsia="ar-SA"/>
        </w:rPr>
        <w:t>Li</w:t>
      </w:r>
      <w:proofErr w:type="spellEnd"/>
      <w:r w:rsidR="000A4BA6" w:rsidRPr="000A4BA6">
        <w:rPr>
          <w:rFonts w:ascii="Times New Roman" w:eastAsia="Times New Roman" w:hAnsi="Times New Roman" w:cs="Times New Roman"/>
          <w:sz w:val="24"/>
          <w:szCs w:val="24"/>
          <w:lang w:eastAsia="ar-SA"/>
        </w:rPr>
        <w:t xml:space="preserve">-Po terimi ortaya çıkmıştır. Sıvı elektrolit yerine polimer elektroliti kullanan, tekrar şarj edilebilir bir Lityum İyon batarya çeşididir.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 hücrelerden oluşmaktadırlar. Tek bir hücrenin boş hali 3V dolu hali ise 4.2V olmalıdır.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pillerin hücreleri seri(S) veya paralel(P) bağlı olabilir.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 bağlantı şekillerine göre adlandırılırlar. Örneğin;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pildeki 5 hücre seri bağlı ise ‘5S’,2 hücre paralel bağlı ise ‘2P’, 4 hücre seri bağlı ve bunlara paralel bağlı 2 hücre daha var ise ‘4S2P’olarak adlandırılırlar. ’S’ değeri arttıkça pilin voltaj değeri, ‘P’ değeri artıkça da pilin kapasite değeri artıyor demektir.</w:t>
      </w:r>
      <w:r w:rsidR="000A5C40">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Lipo</w:t>
      </w:r>
      <w:proofErr w:type="spellEnd"/>
      <w:r w:rsidR="000A4BA6" w:rsidRPr="000A4BA6">
        <w:rPr>
          <w:rFonts w:ascii="Times New Roman" w:eastAsia="Times New Roman" w:hAnsi="Times New Roman" w:cs="Times New Roman"/>
          <w:sz w:val="24"/>
          <w:szCs w:val="24"/>
          <w:lang w:eastAsia="ar-SA"/>
        </w:rPr>
        <w:t xml:space="preserve"> piller yaygın olarak RC araçlarda (uzaktan kumandalı araba, </w:t>
      </w:r>
      <w:proofErr w:type="spellStart"/>
      <w:r w:rsidR="000A4BA6" w:rsidRPr="000A4BA6">
        <w:rPr>
          <w:rFonts w:ascii="Times New Roman" w:eastAsia="Times New Roman" w:hAnsi="Times New Roman" w:cs="Times New Roman"/>
          <w:sz w:val="24"/>
          <w:szCs w:val="24"/>
          <w:lang w:eastAsia="ar-SA"/>
        </w:rPr>
        <w:t>drone</w:t>
      </w:r>
      <w:proofErr w:type="spellEnd"/>
      <w:r w:rsidR="000A4BA6" w:rsidRPr="000A4BA6">
        <w:rPr>
          <w:rFonts w:ascii="Times New Roman" w:eastAsia="Times New Roman" w:hAnsi="Times New Roman" w:cs="Times New Roman"/>
          <w:sz w:val="24"/>
          <w:szCs w:val="24"/>
          <w:lang w:eastAsia="ar-SA"/>
        </w:rPr>
        <w:t xml:space="preserve"> vb.) ve robotik uygulamalarda kullanılmaktadırlar.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Ayrıca akıllı telefonlarda, laptoplarda ve taşınabilir birçok elektronik cihazlarda kullanılabilmektedir.</w:t>
      </w:r>
    </w:p>
    <w:p w14:paraId="3AA65E96"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1B8771DE"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2A422251" wp14:editId="22EF7951">
            <wp:extent cx="3456633" cy="3456633"/>
            <wp:effectExtent l="0" t="0" r="0" b="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7598" cy="3457598"/>
                    </a:xfrm>
                    <a:prstGeom prst="rect">
                      <a:avLst/>
                    </a:prstGeom>
                  </pic:spPr>
                </pic:pic>
              </a:graphicData>
            </a:graphic>
          </wp:inline>
        </w:drawing>
      </w:r>
    </w:p>
    <w:p w14:paraId="36280F2A" w14:textId="77777777"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34045A4E" w14:textId="75253005" w:rsidR="008C552A" w:rsidRDefault="000A4BA6" w:rsidP="008C552A">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D14B75">
        <w:rPr>
          <w:rFonts w:ascii="Times New Roman" w:eastAsia="Times New Roman" w:hAnsi="Times New Roman" w:cs="Times New Roman"/>
          <w:sz w:val="24"/>
          <w:szCs w:val="24"/>
          <w:lang w:eastAsia="ar-SA"/>
        </w:rPr>
        <w:t>15</w:t>
      </w: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Li</w:t>
      </w:r>
      <w:proofErr w:type="spellEnd"/>
      <w:r w:rsidRPr="000A4BA6">
        <w:rPr>
          <w:rFonts w:ascii="Times New Roman" w:eastAsia="Times New Roman" w:hAnsi="Times New Roman" w:cs="Times New Roman"/>
          <w:sz w:val="24"/>
          <w:szCs w:val="24"/>
          <w:lang w:eastAsia="ar-SA"/>
        </w:rPr>
        <w:t>-Po Pil</w:t>
      </w:r>
    </w:p>
    <w:p w14:paraId="1EEA2650" w14:textId="77777777" w:rsidR="00C0786E" w:rsidRDefault="00C0786E" w:rsidP="008C552A">
      <w:pPr>
        <w:suppressAutoHyphens/>
        <w:spacing w:after="0" w:line="360" w:lineRule="auto"/>
        <w:rPr>
          <w:rFonts w:ascii="Times New Roman" w:eastAsia="Times New Roman" w:hAnsi="Times New Roman" w:cs="Times New Roman"/>
          <w:sz w:val="24"/>
          <w:szCs w:val="24"/>
          <w:u w:val="single"/>
          <w:lang w:eastAsia="ar-SA"/>
        </w:rPr>
      </w:pPr>
    </w:p>
    <w:p w14:paraId="1D411945" w14:textId="3ECB78E8" w:rsidR="000A4BA6" w:rsidRPr="000A4BA6" w:rsidRDefault="000A4BA6" w:rsidP="008C552A">
      <w:pPr>
        <w:suppressAutoHyphens/>
        <w:spacing w:after="0" w:line="360" w:lineRule="auto"/>
        <w:rPr>
          <w:rFonts w:ascii="Times New Roman" w:eastAsia="Times New Roman" w:hAnsi="Times New Roman" w:cs="Times New Roman"/>
          <w:u w:val="single"/>
        </w:rPr>
      </w:pPr>
      <w:r w:rsidRPr="000A4BA6">
        <w:rPr>
          <w:rFonts w:ascii="Times New Roman" w:eastAsia="Times New Roman" w:hAnsi="Times New Roman" w:cs="Times New Roman"/>
          <w:sz w:val="24"/>
          <w:szCs w:val="24"/>
          <w:u w:val="single"/>
          <w:lang w:eastAsia="ar-SA"/>
        </w:rPr>
        <w:t>Güç kaynağının teknik özellikleri:</w:t>
      </w:r>
    </w:p>
    <w:p w14:paraId="65733917"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10621D12"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Şarj edilebilirdir</w:t>
      </w:r>
    </w:p>
    <w:p w14:paraId="1F01FCBB"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2A494676"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- 7.6 mm x 51.9 mm x 115.2 mm boyutlarındadır</w:t>
      </w:r>
    </w:p>
    <w:p w14:paraId="5820DD01"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7FCB5BC8"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Akım koruma devresi bulunmaktadır (PCM)</w:t>
      </w:r>
    </w:p>
    <w:p w14:paraId="378D017E"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377EFFBD"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w:t>
      </w:r>
      <w:proofErr w:type="spellStart"/>
      <w:r w:rsidRPr="000A4BA6">
        <w:rPr>
          <w:rFonts w:ascii="Times New Roman" w:eastAsia="Times New Roman" w:hAnsi="Times New Roman" w:cs="Times New Roman"/>
          <w:sz w:val="24"/>
          <w:szCs w:val="24"/>
          <w:lang w:eastAsia="ar-SA"/>
        </w:rPr>
        <w:t>Termistör</w:t>
      </w:r>
      <w:proofErr w:type="spellEnd"/>
      <w:r w:rsidRPr="000A4BA6">
        <w:rPr>
          <w:rFonts w:ascii="Times New Roman" w:eastAsia="Times New Roman" w:hAnsi="Times New Roman" w:cs="Times New Roman"/>
          <w:sz w:val="24"/>
          <w:szCs w:val="24"/>
          <w:lang w:eastAsia="ar-SA"/>
        </w:rPr>
        <w:t xml:space="preserve"> (NTC)</w:t>
      </w:r>
    </w:p>
    <w:p w14:paraId="1E25BBA5"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289C7572"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- 2.75V- 4.2V çalışma voltajı</w:t>
      </w:r>
    </w:p>
    <w:p w14:paraId="15525B5A"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1387435F"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-3.7 V nominal voltaj </w:t>
      </w:r>
    </w:p>
    <w:p w14:paraId="4730456A"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21E3CC4D" w14:textId="77777777" w:rsidR="000A4BA6" w:rsidRPr="000A4BA6" w:rsidRDefault="000A4BA6" w:rsidP="000A4BA6">
      <w:pPr>
        <w:suppressAutoHyphens/>
        <w:spacing w:after="0" w:line="240" w:lineRule="auto"/>
        <w:rPr>
          <w:rFonts w:ascii="Times New Roman" w:eastAsia="Times New Roman" w:hAnsi="Times New Roman" w:cs="Times New Roman"/>
        </w:rPr>
      </w:pPr>
      <w:r w:rsidRPr="000A4BA6">
        <w:rPr>
          <w:rFonts w:ascii="Times New Roman" w:eastAsia="Times New Roman" w:hAnsi="Times New Roman" w:cs="Times New Roman"/>
          <w:sz w:val="24"/>
          <w:szCs w:val="24"/>
          <w:lang w:eastAsia="ar-SA"/>
        </w:rPr>
        <w:t>- 5000mAh kapasite</w:t>
      </w:r>
    </w:p>
    <w:p w14:paraId="3B2162D1"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p>
    <w:p w14:paraId="0AD8B249" w14:textId="77777777" w:rsidR="000A4BA6" w:rsidRPr="000A4BA6" w:rsidRDefault="000A4BA6" w:rsidP="000A4BA6">
      <w:pPr>
        <w:suppressAutoHyphens/>
        <w:spacing w:after="0" w:line="240" w:lineRule="auto"/>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-1S1P konfigürasyon</w:t>
      </w:r>
    </w:p>
    <w:p w14:paraId="32597E3F" w14:textId="77777777" w:rsidR="008C552A" w:rsidRDefault="008C552A" w:rsidP="000A4BA6">
      <w:pPr>
        <w:rPr>
          <w:rFonts w:ascii="Times New Roman" w:eastAsia="Times New Roman" w:hAnsi="Times New Roman" w:cs="Times New Roman"/>
          <w:b/>
          <w:bCs/>
          <w:sz w:val="28"/>
          <w:szCs w:val="28"/>
          <w:lang w:eastAsia="ar-SA"/>
        </w:rPr>
      </w:pPr>
    </w:p>
    <w:p w14:paraId="675B47BE" w14:textId="77777777" w:rsidR="008C552A" w:rsidRDefault="008C552A" w:rsidP="008C552A">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3.2.8 Süpürücü Aparatı</w:t>
      </w:r>
      <w:r w:rsidR="005A541B">
        <w:rPr>
          <w:rFonts w:ascii="Times New Roman" w:eastAsia="Times New Roman" w:hAnsi="Times New Roman" w:cs="Times New Roman"/>
          <w:b/>
          <w:bCs/>
          <w:sz w:val="28"/>
          <w:szCs w:val="28"/>
          <w:lang w:eastAsia="ar-SA"/>
        </w:rPr>
        <w:t xml:space="preserve"> ve Fırçalar</w:t>
      </w:r>
    </w:p>
    <w:p w14:paraId="40A307C9" w14:textId="41D43723" w:rsidR="000A4BA6" w:rsidRPr="000A4BA6" w:rsidRDefault="008C552A" w:rsidP="00371029">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Tasarlanan robot engelleri algılayarak, otomatik ve manuel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kullanılabilen bir temizlik robotudur. Bu nedenden dolayı robotu tasarlarken bir temizleyici birime ihtiyaç duyulmuştur. Bu ihtiyacın karşılanması için çeşitli alternatifler arasından en uygun olan yöntem seçilmiştir. Pil ile çalışan ve kendi fanına sahip olan hazır bir </w:t>
      </w:r>
      <w:proofErr w:type="spellStart"/>
      <w:r w:rsidR="000A4BA6" w:rsidRPr="000A4BA6">
        <w:rPr>
          <w:rFonts w:ascii="Times New Roman" w:eastAsia="Times New Roman" w:hAnsi="Times New Roman" w:cs="Times New Roman"/>
          <w:sz w:val="24"/>
          <w:szCs w:val="24"/>
          <w:lang w:eastAsia="ar-SA"/>
        </w:rPr>
        <w:t>süpücü</w:t>
      </w:r>
      <w:proofErr w:type="spellEnd"/>
      <w:r w:rsidR="000A4BA6" w:rsidRPr="000A4BA6">
        <w:rPr>
          <w:rFonts w:ascii="Times New Roman" w:eastAsia="Times New Roman" w:hAnsi="Times New Roman" w:cs="Times New Roman"/>
          <w:sz w:val="24"/>
          <w:szCs w:val="24"/>
          <w:lang w:eastAsia="ar-SA"/>
        </w:rPr>
        <w:t xml:space="preserve"> kiti satın alınarak robota monte edilmiştir.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Bu kite ek olarak temizleme işlemini kolaylaştırmak adına iki adet dönebilen fırça yerleştirilmiştir. Süpürücü konum itibariyle toz veya partikülleri içine hapsetmesi ve robotun hareketine engel teşkil etmemesi açısından uygun bir yere montajı yapılmıştır. Süpürülen tanecikler, bir hazne içine dolmaktadır ve daha sonra bu hazne içerisinden boşaltılabilmektedir. Genişliği 8 cm, derinliği 8 cm, yüksekliği ise 6 cm’dir. Çalışma voltajı ise 5V’dur.Vakum ve fırçalar bir röle yardımıyla tetiklenmektedir.</w:t>
      </w:r>
      <w:r w:rsidR="000A5C40">
        <w:rPr>
          <w:rFonts w:ascii="Times New Roman" w:eastAsia="Times New Roman" w:hAnsi="Times New Roman" w:cs="Times New Roman"/>
          <w:sz w:val="24"/>
          <w:szCs w:val="24"/>
          <w:lang w:eastAsia="ar-SA"/>
        </w:rPr>
        <w:t xml:space="preserve"> </w:t>
      </w:r>
      <w:r w:rsidR="007F6184">
        <w:rPr>
          <w:rFonts w:ascii="Times New Roman" w:eastAsia="Times New Roman" w:hAnsi="Times New Roman" w:cs="Times New Roman"/>
          <w:sz w:val="24"/>
          <w:szCs w:val="24"/>
          <w:lang w:eastAsia="ar-SA"/>
        </w:rPr>
        <w:t>Şekil 3.</w:t>
      </w:r>
      <w:r w:rsidR="000171FC">
        <w:rPr>
          <w:rFonts w:ascii="Times New Roman" w:eastAsia="Times New Roman" w:hAnsi="Times New Roman" w:cs="Times New Roman"/>
          <w:sz w:val="24"/>
          <w:szCs w:val="24"/>
          <w:lang w:eastAsia="ar-SA"/>
        </w:rPr>
        <w:t>16</w:t>
      </w:r>
      <w:r w:rsidR="007F6184">
        <w:rPr>
          <w:rFonts w:ascii="Times New Roman" w:eastAsia="Times New Roman" w:hAnsi="Times New Roman" w:cs="Times New Roman"/>
          <w:sz w:val="24"/>
          <w:szCs w:val="24"/>
          <w:lang w:eastAsia="ar-SA"/>
        </w:rPr>
        <w:t xml:space="preserve"> ve Şekil 3.</w:t>
      </w:r>
      <w:r w:rsidR="000171FC">
        <w:rPr>
          <w:rFonts w:ascii="Times New Roman" w:eastAsia="Times New Roman" w:hAnsi="Times New Roman" w:cs="Times New Roman"/>
          <w:sz w:val="24"/>
          <w:szCs w:val="24"/>
          <w:lang w:eastAsia="ar-SA"/>
        </w:rPr>
        <w:t>17</w:t>
      </w:r>
      <w:r w:rsidR="007F6184">
        <w:rPr>
          <w:rFonts w:ascii="Times New Roman" w:eastAsia="Times New Roman" w:hAnsi="Times New Roman" w:cs="Times New Roman"/>
          <w:sz w:val="24"/>
          <w:szCs w:val="24"/>
          <w:lang w:eastAsia="ar-SA"/>
        </w:rPr>
        <w:t xml:space="preserve"> ‘d</w:t>
      </w:r>
      <w:r w:rsidR="000171FC">
        <w:rPr>
          <w:rFonts w:ascii="Times New Roman" w:eastAsia="Times New Roman" w:hAnsi="Times New Roman" w:cs="Times New Roman"/>
          <w:sz w:val="24"/>
          <w:szCs w:val="24"/>
          <w:lang w:eastAsia="ar-SA"/>
        </w:rPr>
        <w:t xml:space="preserve">e </w:t>
      </w:r>
      <w:r w:rsidR="007F6184">
        <w:rPr>
          <w:rFonts w:ascii="Times New Roman" w:eastAsia="Times New Roman" w:hAnsi="Times New Roman" w:cs="Times New Roman"/>
          <w:sz w:val="24"/>
          <w:szCs w:val="24"/>
          <w:lang w:eastAsia="ar-SA"/>
        </w:rPr>
        <w:t>gösterilmiştir.</w:t>
      </w:r>
    </w:p>
    <w:p w14:paraId="496E7060" w14:textId="4EFA1D76" w:rsidR="000A4BA6" w:rsidRDefault="008C552A" w:rsidP="008C552A">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drawing>
          <wp:inline distT="0" distB="0" distL="0" distR="0" wp14:anchorId="241F517A" wp14:editId="505CEE71">
            <wp:extent cx="3638550" cy="2993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2476" cy="3013648"/>
                    </a:xfrm>
                    <a:prstGeom prst="rect">
                      <a:avLst/>
                    </a:prstGeom>
                    <a:noFill/>
                    <a:ln>
                      <a:noFill/>
                    </a:ln>
                  </pic:spPr>
                </pic:pic>
              </a:graphicData>
            </a:graphic>
          </wp:inline>
        </w:drawing>
      </w:r>
    </w:p>
    <w:p w14:paraId="6C490F15" w14:textId="15AC9077" w:rsidR="008C552A" w:rsidRPr="000A4BA6" w:rsidRDefault="008C552A" w:rsidP="008C552A">
      <w:pPr>
        <w:suppressAutoHyphens/>
        <w:spacing w:after="0"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Şekil </w:t>
      </w:r>
      <w:r w:rsidR="00444047">
        <w:rPr>
          <w:rFonts w:ascii="Times New Roman" w:eastAsia="Times New Roman" w:hAnsi="Times New Roman" w:cs="Times New Roman"/>
          <w:sz w:val="24"/>
          <w:szCs w:val="24"/>
          <w:lang w:eastAsia="ar-SA"/>
        </w:rPr>
        <w:t>3.</w:t>
      </w:r>
      <w:r w:rsidR="00D14B75">
        <w:rPr>
          <w:rFonts w:ascii="Times New Roman" w:eastAsia="Times New Roman" w:hAnsi="Times New Roman" w:cs="Times New Roman"/>
          <w:sz w:val="24"/>
          <w:szCs w:val="24"/>
          <w:lang w:eastAsia="ar-SA"/>
        </w:rPr>
        <w:t xml:space="preserve">16 </w:t>
      </w:r>
      <w:r w:rsidR="00444047">
        <w:rPr>
          <w:rFonts w:ascii="Times New Roman" w:eastAsia="Times New Roman" w:hAnsi="Times New Roman" w:cs="Times New Roman"/>
          <w:sz w:val="24"/>
          <w:szCs w:val="24"/>
          <w:lang w:eastAsia="ar-SA"/>
        </w:rPr>
        <w:t xml:space="preserve">Kullanılan </w:t>
      </w:r>
      <w:r>
        <w:rPr>
          <w:rFonts w:ascii="Times New Roman" w:eastAsia="Times New Roman" w:hAnsi="Times New Roman" w:cs="Times New Roman"/>
          <w:sz w:val="24"/>
          <w:szCs w:val="24"/>
          <w:lang w:eastAsia="ar-SA"/>
        </w:rPr>
        <w:t>Fırçalar</w:t>
      </w:r>
    </w:p>
    <w:p w14:paraId="2CDA0238" w14:textId="4B5B56F2" w:rsidR="000A4BA6" w:rsidRPr="000A4BA6" w:rsidRDefault="0053744F"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lastRenderedPageBreak/>
        <w:drawing>
          <wp:inline distT="0" distB="0" distL="0" distR="0" wp14:anchorId="0A234CD9" wp14:editId="09A33B81">
            <wp:extent cx="4388578" cy="2984360"/>
            <wp:effectExtent l="0" t="0" r="0" b="6985"/>
            <wp:docPr id="40" name="Picture 40" descr="iç mekan, farklı, projektör, diş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ç mekan, farklı, projektör, dişli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4433079" cy="3014622"/>
                    </a:xfrm>
                    <a:prstGeom prst="rect">
                      <a:avLst/>
                    </a:prstGeom>
                  </pic:spPr>
                </pic:pic>
              </a:graphicData>
            </a:graphic>
          </wp:inline>
        </w:drawing>
      </w:r>
    </w:p>
    <w:p w14:paraId="58C0BD5E" w14:textId="3D668208" w:rsid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D14B75">
        <w:rPr>
          <w:rFonts w:ascii="Times New Roman" w:eastAsia="Times New Roman" w:hAnsi="Times New Roman" w:cs="Times New Roman"/>
          <w:sz w:val="24"/>
          <w:szCs w:val="24"/>
          <w:lang w:eastAsia="ar-SA"/>
        </w:rPr>
        <w:t>17</w:t>
      </w:r>
      <w:r w:rsidR="00444047">
        <w:rPr>
          <w:rFonts w:ascii="Times New Roman" w:eastAsia="Times New Roman" w:hAnsi="Times New Roman" w:cs="Times New Roman"/>
          <w:sz w:val="24"/>
          <w:szCs w:val="24"/>
          <w:lang w:eastAsia="ar-SA"/>
        </w:rPr>
        <w:t xml:space="preserve"> Kullanılan</w:t>
      </w:r>
      <w:r w:rsidRPr="000A4BA6">
        <w:rPr>
          <w:rFonts w:ascii="Times New Roman" w:eastAsia="Times New Roman" w:hAnsi="Times New Roman" w:cs="Times New Roman"/>
          <w:sz w:val="24"/>
          <w:szCs w:val="24"/>
          <w:lang w:eastAsia="ar-SA"/>
        </w:rPr>
        <w:t xml:space="preserve"> Mini Süpürücü Aparat</w:t>
      </w:r>
    </w:p>
    <w:p w14:paraId="51AD2F15" w14:textId="77777777" w:rsidR="00941127" w:rsidRDefault="00941127" w:rsidP="000A4BA6">
      <w:pPr>
        <w:suppressAutoHyphens/>
        <w:spacing w:after="0" w:line="360" w:lineRule="auto"/>
        <w:rPr>
          <w:rFonts w:ascii="Times New Roman" w:eastAsia="Times New Roman" w:hAnsi="Times New Roman" w:cs="Times New Roman"/>
          <w:b/>
          <w:bCs/>
          <w:sz w:val="28"/>
          <w:szCs w:val="28"/>
          <w:lang w:eastAsia="ar-SA"/>
        </w:rPr>
      </w:pPr>
    </w:p>
    <w:p w14:paraId="237F51D0" w14:textId="77777777" w:rsidR="00891345" w:rsidRDefault="00941127" w:rsidP="000A4BA6">
      <w:pPr>
        <w:suppressAutoHyphens/>
        <w:spacing w:after="0" w:line="360" w:lineRule="auto"/>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p>
    <w:p w14:paraId="72F98091" w14:textId="08D9B848" w:rsidR="000A4BA6" w:rsidRPr="000A4BA6" w:rsidRDefault="000A4BA6" w:rsidP="000A4BA6">
      <w:pPr>
        <w:suppressAutoHyphens/>
        <w:spacing w:after="0" w:line="360" w:lineRule="auto"/>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sz w:val="28"/>
          <w:szCs w:val="28"/>
          <w:lang w:eastAsia="ar-SA"/>
        </w:rPr>
        <w:t>3.2.9 Tekerlekler</w:t>
      </w:r>
    </w:p>
    <w:p w14:paraId="6FD5869B" w14:textId="77777777" w:rsidR="000609CC" w:rsidRDefault="000A4BA6" w:rsidP="00444047">
      <w:pPr>
        <w:suppressAutoHyphens/>
        <w:spacing w:after="0" w:line="360" w:lineRule="auto"/>
        <w:jc w:val="both"/>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      Bir motorlu araçta, iki teker arasındaki devir dengesini sağlayan parçaya diferansiyel denir. Robotlarda hareket için, tekerlekleri ayrı ayrı kontrol eden diferansiyel kullanılır. Böylece robotta, her bir tekerleğin farklı hızlarda dönme yönünü değiştirebiliriz ve dişlilerle bağlantısı olmayan ek tekerlekler ekleyerek robotun dengesini sağlayabiliriz. İki tekerlek ve bir küçük tekerlek yapısı veya dört tekerlek yapısı robotlarda en yaygın kullanılan tekerlek kombinasyonlarıdır. İki tekerlek ve bir küçük tekerlek yapısına hareketi ölçmek için </w:t>
      </w:r>
      <w:proofErr w:type="spellStart"/>
      <w:r w:rsidRPr="000A4BA6">
        <w:rPr>
          <w:rFonts w:ascii="Times New Roman" w:eastAsia="Times New Roman" w:hAnsi="Times New Roman" w:cs="Times New Roman"/>
          <w:sz w:val="24"/>
          <w:szCs w:val="24"/>
          <w:lang w:eastAsia="ar-SA"/>
        </w:rPr>
        <w:t>enkoder</w:t>
      </w:r>
      <w:proofErr w:type="spellEnd"/>
      <w:r w:rsidRPr="000A4BA6">
        <w:rPr>
          <w:rFonts w:ascii="Times New Roman" w:eastAsia="Times New Roman" w:hAnsi="Times New Roman" w:cs="Times New Roman"/>
          <w:sz w:val="24"/>
          <w:szCs w:val="24"/>
          <w:lang w:eastAsia="ar-SA"/>
        </w:rPr>
        <w:t xml:space="preserve"> eklenebilmesi gibi bir avantajı vardır. Dört tekerlek yapısı için, bir </w:t>
      </w:r>
      <w:proofErr w:type="spellStart"/>
      <w:r w:rsidRPr="000A4BA6">
        <w:rPr>
          <w:rFonts w:ascii="Times New Roman" w:eastAsia="Times New Roman" w:hAnsi="Times New Roman" w:cs="Times New Roman"/>
          <w:sz w:val="24"/>
          <w:szCs w:val="24"/>
          <w:lang w:eastAsia="ar-SA"/>
        </w:rPr>
        <w:t>enkoderin</w:t>
      </w:r>
      <w:proofErr w:type="spellEnd"/>
      <w:r w:rsidRPr="000A4BA6">
        <w:rPr>
          <w:rFonts w:ascii="Times New Roman" w:eastAsia="Times New Roman" w:hAnsi="Times New Roman" w:cs="Times New Roman"/>
          <w:sz w:val="24"/>
          <w:szCs w:val="24"/>
          <w:lang w:eastAsia="ar-SA"/>
        </w:rPr>
        <w:t xml:space="preserve"> eklenmesi, robotun gerçek hareketlerine kıyasla yanlış ölçümler üretebilir. Fakat bu sistem, kapalı çevrim kontrolü ve yüksek yol tutuşu için en iyi sistemdir.</w:t>
      </w:r>
    </w:p>
    <w:p w14:paraId="168B7849" w14:textId="77777777" w:rsidR="007165BD" w:rsidRDefault="000609CC" w:rsidP="0044404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35E0F541" w14:textId="7D59EDD1" w:rsidR="000A4BA6" w:rsidRPr="000A4BA6" w:rsidRDefault="007165BD" w:rsidP="00444047">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609CC">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Tasarlanan robotta, robotun hareketinin etkili bir şekilde gerçekleşmesi için tekerleklerin konumu ve boyutu çok önemli bir faktör olmuştur. Hem tüm mekanik parçaların ağırlığına uygun hem de robotun hareketini kolaylıkla sağlayabilmesi için uygun ölçülerde bir tekerlek uygun görülmüştür.</w:t>
      </w:r>
      <w:r w:rsidR="00316CE7">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Robotta iki adet tekerlek bulunmaktadır. Bunlardan biri sağ biri sol kısımda yer almaktadır.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Bu tekerleklerle ek olarak, robotun iyi manevralar yapmasını sağlayabilmek için orta kıs</w:t>
      </w:r>
      <w:r w:rsidR="005373BD">
        <w:rPr>
          <w:rFonts w:ascii="Times New Roman" w:eastAsia="Times New Roman" w:hAnsi="Times New Roman" w:cs="Times New Roman"/>
          <w:sz w:val="24"/>
          <w:szCs w:val="24"/>
          <w:lang w:eastAsia="ar-SA"/>
        </w:rPr>
        <w:t>mına</w:t>
      </w:r>
      <w:r w:rsidR="000A4BA6" w:rsidRPr="000A4BA6">
        <w:rPr>
          <w:rFonts w:ascii="Times New Roman" w:eastAsia="Times New Roman" w:hAnsi="Times New Roman" w:cs="Times New Roman"/>
          <w:sz w:val="24"/>
          <w:szCs w:val="24"/>
          <w:lang w:eastAsia="ar-SA"/>
        </w:rPr>
        <w:t xml:space="preserve"> sarhoş tekerlek monte </w:t>
      </w:r>
      <w:r w:rsidR="000A5C40" w:rsidRPr="000A4BA6">
        <w:rPr>
          <w:rFonts w:ascii="Times New Roman" w:eastAsia="Times New Roman" w:hAnsi="Times New Roman" w:cs="Times New Roman"/>
          <w:sz w:val="24"/>
          <w:szCs w:val="24"/>
          <w:lang w:eastAsia="ar-SA"/>
        </w:rPr>
        <w:t>edilmiştir.</w:t>
      </w:r>
      <w:r w:rsidR="000A5C40">
        <w:rPr>
          <w:rFonts w:ascii="Times New Roman" w:eastAsia="Times New Roman" w:hAnsi="Times New Roman" w:cs="Times New Roman"/>
          <w:sz w:val="24"/>
          <w:szCs w:val="24"/>
          <w:lang w:eastAsia="ar-SA"/>
        </w:rPr>
        <w:t xml:space="preserve"> (</w:t>
      </w:r>
      <w:r w:rsidR="00444047">
        <w:rPr>
          <w:rFonts w:ascii="Times New Roman" w:eastAsia="Times New Roman" w:hAnsi="Times New Roman" w:cs="Times New Roman"/>
          <w:sz w:val="24"/>
          <w:szCs w:val="24"/>
          <w:lang w:eastAsia="ar-SA"/>
        </w:rPr>
        <w:t xml:space="preserve">Şekil </w:t>
      </w:r>
      <w:r w:rsidR="000171FC">
        <w:rPr>
          <w:rFonts w:ascii="Times New Roman" w:eastAsia="Times New Roman" w:hAnsi="Times New Roman" w:cs="Times New Roman"/>
          <w:sz w:val="24"/>
          <w:szCs w:val="24"/>
          <w:lang w:eastAsia="ar-SA"/>
        </w:rPr>
        <w:t>3.18)</w:t>
      </w:r>
      <w:r w:rsidR="000171FC" w:rsidRPr="000A4BA6">
        <w:rPr>
          <w:rFonts w:ascii="Times New Roman" w:eastAsia="Times New Roman" w:hAnsi="Times New Roman" w:cs="Times New Roman"/>
          <w:sz w:val="24"/>
          <w:szCs w:val="24"/>
          <w:lang w:eastAsia="ar-SA"/>
        </w:rPr>
        <w:t xml:space="preserve"> Robotta</w:t>
      </w:r>
      <w:r w:rsidR="000A4BA6" w:rsidRPr="000A4BA6">
        <w:rPr>
          <w:rFonts w:ascii="Times New Roman" w:eastAsia="Times New Roman" w:hAnsi="Times New Roman" w:cs="Times New Roman"/>
          <w:sz w:val="24"/>
          <w:szCs w:val="24"/>
          <w:lang w:eastAsia="ar-SA"/>
        </w:rPr>
        <w:t xml:space="preserve"> kullanılan tekerlekler </w:t>
      </w:r>
      <w:r w:rsidR="000A4BA6" w:rsidRPr="000A4BA6">
        <w:rPr>
          <w:rFonts w:ascii="Times New Roman" w:eastAsia="Times New Roman" w:hAnsi="Times New Roman" w:cs="Times New Roman"/>
          <w:sz w:val="24"/>
          <w:szCs w:val="24"/>
          <w:lang w:eastAsia="ar-SA"/>
        </w:rPr>
        <w:lastRenderedPageBreak/>
        <w:t>42mm çaplı</w:t>
      </w:r>
      <w:r w:rsidR="00316CE7">
        <w:rPr>
          <w:rFonts w:ascii="Times New Roman" w:eastAsia="Times New Roman" w:hAnsi="Times New Roman" w:cs="Times New Roman"/>
          <w:sz w:val="24"/>
          <w:szCs w:val="24"/>
          <w:lang w:eastAsia="ar-SA"/>
        </w:rPr>
        <w:t xml:space="preserve"> ve </w:t>
      </w:r>
      <w:r w:rsidR="000A4BA6" w:rsidRPr="000A4BA6">
        <w:rPr>
          <w:rFonts w:ascii="Times New Roman" w:eastAsia="Times New Roman" w:hAnsi="Times New Roman" w:cs="Times New Roman"/>
          <w:sz w:val="24"/>
          <w:szCs w:val="24"/>
          <w:lang w:eastAsia="ar-SA"/>
        </w:rPr>
        <w:t>19mm genişli</w:t>
      </w:r>
      <w:r w:rsidR="00316CE7">
        <w:rPr>
          <w:rFonts w:ascii="Times New Roman" w:eastAsia="Times New Roman" w:hAnsi="Times New Roman" w:cs="Times New Roman"/>
          <w:sz w:val="24"/>
          <w:szCs w:val="24"/>
          <w:lang w:eastAsia="ar-SA"/>
        </w:rPr>
        <w:t>ğind</w:t>
      </w:r>
      <w:r w:rsidR="000A4BA6" w:rsidRPr="000A4BA6">
        <w:rPr>
          <w:rFonts w:ascii="Times New Roman" w:eastAsia="Times New Roman" w:hAnsi="Times New Roman" w:cs="Times New Roman"/>
          <w:sz w:val="24"/>
          <w:szCs w:val="24"/>
          <w:lang w:eastAsia="ar-SA"/>
        </w:rPr>
        <w:t>edir</w:t>
      </w:r>
      <w:r w:rsidR="00316CE7">
        <w:rPr>
          <w:rFonts w:ascii="Times New Roman" w:eastAsia="Times New Roman" w:hAnsi="Times New Roman" w:cs="Times New Roman"/>
          <w:sz w:val="24"/>
          <w:szCs w:val="24"/>
          <w:lang w:eastAsia="ar-SA"/>
        </w:rPr>
        <w:t>.</w:t>
      </w:r>
      <w:r w:rsidR="000A5C40">
        <w:rPr>
          <w:rFonts w:ascii="Times New Roman" w:eastAsia="Times New Roman" w:hAnsi="Times New Roman" w:cs="Times New Roman"/>
          <w:sz w:val="24"/>
          <w:szCs w:val="24"/>
          <w:lang w:eastAsia="ar-SA"/>
        </w:rPr>
        <w:t xml:space="preserve"> </w:t>
      </w:r>
      <w:r w:rsidR="00316CE7">
        <w:rPr>
          <w:rFonts w:ascii="Times New Roman" w:eastAsia="Times New Roman" w:hAnsi="Times New Roman" w:cs="Times New Roman"/>
          <w:sz w:val="24"/>
          <w:szCs w:val="24"/>
          <w:lang w:eastAsia="ar-SA"/>
        </w:rPr>
        <w:t>M</w:t>
      </w:r>
      <w:r w:rsidR="000A4BA6" w:rsidRPr="000A4BA6">
        <w:rPr>
          <w:rFonts w:ascii="Times New Roman" w:eastAsia="Times New Roman" w:hAnsi="Times New Roman" w:cs="Times New Roman"/>
          <w:sz w:val="24"/>
          <w:szCs w:val="24"/>
          <w:lang w:eastAsia="ar-SA"/>
        </w:rPr>
        <w:t>otorlara doğrudan takılabilmektedir.</w:t>
      </w:r>
      <w:r w:rsidR="00316CE7">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Yumuşak</w:t>
      </w:r>
      <w:r w:rsidR="00316CE7">
        <w:rPr>
          <w:rFonts w:ascii="Times New Roman" w:eastAsia="Times New Roman" w:hAnsi="Times New Roman" w:cs="Times New Roman"/>
          <w:sz w:val="24"/>
          <w:szCs w:val="24"/>
          <w:lang w:eastAsia="ar-SA"/>
        </w:rPr>
        <w:t xml:space="preserve"> </w:t>
      </w:r>
      <w:r w:rsidR="000A5C40">
        <w:rPr>
          <w:rFonts w:ascii="Times New Roman" w:eastAsia="Times New Roman" w:hAnsi="Times New Roman" w:cs="Times New Roman"/>
          <w:sz w:val="24"/>
          <w:szCs w:val="24"/>
          <w:lang w:eastAsia="ar-SA"/>
        </w:rPr>
        <w:t xml:space="preserve">bir </w:t>
      </w:r>
      <w:r w:rsidR="000A5C40" w:rsidRPr="000A4BA6">
        <w:rPr>
          <w:rFonts w:ascii="Times New Roman" w:eastAsia="Times New Roman" w:hAnsi="Times New Roman" w:cs="Times New Roman"/>
          <w:sz w:val="24"/>
          <w:szCs w:val="24"/>
          <w:lang w:eastAsia="ar-SA"/>
        </w:rPr>
        <w:t>lastiğe</w:t>
      </w:r>
      <w:r w:rsidR="000A4BA6" w:rsidRPr="000A4BA6">
        <w:rPr>
          <w:rFonts w:ascii="Times New Roman" w:eastAsia="Times New Roman" w:hAnsi="Times New Roman" w:cs="Times New Roman"/>
          <w:sz w:val="24"/>
          <w:szCs w:val="24"/>
          <w:lang w:eastAsia="ar-SA"/>
        </w:rPr>
        <w:t xml:space="preserve"> sahiptir.</w:t>
      </w:r>
    </w:p>
    <w:p w14:paraId="122D8892" w14:textId="77777777" w:rsidR="000A4BA6" w:rsidRPr="000A4BA6" w:rsidRDefault="000A4BA6" w:rsidP="00444047">
      <w:pPr>
        <w:suppressAutoHyphens/>
        <w:spacing w:after="0" w:line="360" w:lineRule="auto"/>
        <w:jc w:val="both"/>
        <w:rPr>
          <w:rFonts w:ascii="Times New Roman" w:eastAsia="Times New Roman" w:hAnsi="Times New Roman" w:cs="Times New Roman"/>
          <w:sz w:val="24"/>
          <w:szCs w:val="24"/>
          <w:lang w:eastAsia="ar-SA"/>
        </w:rPr>
      </w:pPr>
    </w:p>
    <w:p w14:paraId="77DD073A" w14:textId="77777777" w:rsidR="000A4BA6" w:rsidRPr="000A4BA6" w:rsidRDefault="000A4BA6" w:rsidP="00444047">
      <w:pPr>
        <w:suppressAutoHyphens/>
        <w:spacing w:after="0" w:line="360" w:lineRule="auto"/>
        <w:jc w:val="both"/>
        <w:rPr>
          <w:rFonts w:ascii="Times New Roman" w:eastAsia="Times New Roman" w:hAnsi="Times New Roman" w:cs="Times New Roman"/>
          <w:sz w:val="24"/>
          <w:szCs w:val="24"/>
          <w:lang w:eastAsia="ar-SA"/>
        </w:rPr>
      </w:pPr>
    </w:p>
    <w:p w14:paraId="2C956AF5" w14:textId="77777777" w:rsidR="000A4BA6" w:rsidRPr="000A4BA6" w:rsidRDefault="000A4BA6" w:rsidP="000A4BA6">
      <w:pPr>
        <w:suppressAutoHyphens/>
        <w:rPr>
          <w:rFonts w:ascii="Times New Roman" w:eastAsia="Times New Roman" w:hAnsi="Times New Roman" w:cs="Times New Roman"/>
          <w:b/>
          <w:bCs/>
          <w:sz w:val="28"/>
          <w:szCs w:val="28"/>
          <w:lang w:eastAsia="ar-SA"/>
        </w:rPr>
      </w:pPr>
    </w:p>
    <w:p w14:paraId="7B34F71E" w14:textId="77777777" w:rsidR="000A4BA6" w:rsidRPr="000A4BA6" w:rsidRDefault="000A4BA6" w:rsidP="000A4BA6">
      <w:pPr>
        <w:jc w:val="center"/>
        <w:rPr>
          <w:rFonts w:ascii="Times New Roman" w:eastAsia="Times New Roman" w:hAnsi="Times New Roman" w:cs="Times New Roman"/>
          <w:b/>
          <w:bCs/>
          <w:sz w:val="28"/>
          <w:szCs w:val="28"/>
          <w:lang w:eastAsia="ar-SA"/>
        </w:rPr>
      </w:pPr>
      <w:r w:rsidRPr="000A4BA6">
        <w:rPr>
          <w:rFonts w:ascii="Times New Roman" w:eastAsia="Times New Roman" w:hAnsi="Times New Roman" w:cs="Times New Roman"/>
          <w:b/>
          <w:bCs/>
          <w:noProof/>
          <w:sz w:val="28"/>
          <w:szCs w:val="28"/>
          <w:lang w:eastAsia="ar-SA"/>
        </w:rPr>
        <w:drawing>
          <wp:inline distT="0" distB="0" distL="0" distR="0" wp14:anchorId="10903E1B" wp14:editId="2C00FC2D">
            <wp:extent cx="3048000" cy="1483359"/>
            <wp:effectExtent l="0" t="0" r="0" b="0"/>
            <wp:docPr id="38" name="Resim 38" descr="dişli, madeni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dişli, madeni eşyalar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3070440" cy="1494280"/>
                    </a:xfrm>
                    <a:prstGeom prst="rect">
                      <a:avLst/>
                    </a:prstGeom>
                  </pic:spPr>
                </pic:pic>
              </a:graphicData>
            </a:graphic>
          </wp:inline>
        </w:drawing>
      </w:r>
    </w:p>
    <w:p w14:paraId="39F929FE" w14:textId="77777777" w:rsidR="000A4BA6" w:rsidRPr="000A4BA6" w:rsidRDefault="000A4BA6" w:rsidP="000A4BA6">
      <w:pPr>
        <w:jc w:val="center"/>
        <w:rPr>
          <w:rFonts w:ascii="Times New Roman" w:eastAsia="Times New Roman" w:hAnsi="Times New Roman" w:cs="Times New Roman"/>
          <w:b/>
          <w:bCs/>
          <w:sz w:val="28"/>
          <w:szCs w:val="28"/>
          <w:lang w:eastAsia="ar-SA"/>
        </w:rPr>
      </w:pPr>
    </w:p>
    <w:p w14:paraId="10B0FCAD" w14:textId="77777777" w:rsidR="00D14B75" w:rsidRDefault="000A4BA6" w:rsidP="00D14B75">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 xml:space="preserve">Şekil </w:t>
      </w:r>
      <w:r w:rsidR="00D14B75" w:rsidRPr="000A4BA6">
        <w:rPr>
          <w:rFonts w:ascii="Times New Roman" w:eastAsia="Times New Roman" w:hAnsi="Times New Roman" w:cs="Times New Roman"/>
          <w:sz w:val="24"/>
          <w:szCs w:val="24"/>
          <w:lang w:eastAsia="ar-SA"/>
        </w:rPr>
        <w:t>3.</w:t>
      </w:r>
      <w:r w:rsidR="00D14B75">
        <w:rPr>
          <w:rFonts w:ascii="Times New Roman" w:eastAsia="Times New Roman" w:hAnsi="Times New Roman" w:cs="Times New Roman"/>
          <w:sz w:val="24"/>
          <w:szCs w:val="24"/>
          <w:lang w:eastAsia="ar-SA"/>
        </w:rPr>
        <w:t>18 Kullanılan</w:t>
      </w:r>
      <w:r w:rsidR="00444047">
        <w:rPr>
          <w:rFonts w:ascii="Times New Roman" w:eastAsia="Times New Roman" w:hAnsi="Times New Roman" w:cs="Times New Roman"/>
          <w:sz w:val="24"/>
          <w:szCs w:val="24"/>
          <w:lang w:eastAsia="ar-SA"/>
        </w:rPr>
        <w:t xml:space="preserve"> Tekerlekler</w:t>
      </w:r>
    </w:p>
    <w:p w14:paraId="460B06E4" w14:textId="77777777" w:rsidR="00D14B75" w:rsidRDefault="00D14B75" w:rsidP="00D14B75">
      <w:pPr>
        <w:rPr>
          <w:rFonts w:ascii="Times New Roman" w:eastAsia="Times New Roman" w:hAnsi="Times New Roman" w:cs="Times New Roman"/>
          <w:b/>
          <w:bCs/>
          <w:sz w:val="28"/>
          <w:szCs w:val="28"/>
          <w:lang w:eastAsia="ar-SA"/>
        </w:rPr>
      </w:pPr>
    </w:p>
    <w:p w14:paraId="7B3B5672" w14:textId="3014446D" w:rsidR="00DF42E6" w:rsidRPr="00D14B75" w:rsidRDefault="000A4BA6" w:rsidP="00D14B75">
      <w:pPr>
        <w:rPr>
          <w:rFonts w:ascii="Times New Roman" w:eastAsia="Times New Roman" w:hAnsi="Times New Roman" w:cs="Times New Roman"/>
          <w:sz w:val="24"/>
          <w:szCs w:val="24"/>
          <w:lang w:eastAsia="ar-SA"/>
        </w:rPr>
      </w:pPr>
      <w:r w:rsidRPr="000A4BA6">
        <w:rPr>
          <w:rFonts w:ascii="Times New Roman" w:eastAsia="Times New Roman" w:hAnsi="Times New Roman" w:cs="Times New Roman"/>
          <w:b/>
          <w:bCs/>
          <w:sz w:val="28"/>
          <w:szCs w:val="28"/>
          <w:lang w:eastAsia="ar-SA"/>
        </w:rPr>
        <w:t>3.3 Robotun Yazılım Tasarımı</w:t>
      </w:r>
    </w:p>
    <w:p w14:paraId="1FEBD050" w14:textId="4FE18FCD" w:rsidR="00A936F9" w:rsidRPr="00DF42E6" w:rsidRDefault="00DF42E6" w:rsidP="00DF42E6">
      <w:pPr>
        <w:spacing w:line="360" w:lineRule="auto"/>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Robotik projelerde donanım kısmının önemi olduğu kadar yazılım kısmı da oldukça önemlidir. Tasarlanan robotun manuel ve otonom </w:t>
      </w:r>
      <w:proofErr w:type="spellStart"/>
      <w:r w:rsidR="000A4BA6" w:rsidRPr="000A4BA6">
        <w:rPr>
          <w:rFonts w:ascii="Times New Roman" w:eastAsia="Times New Roman" w:hAnsi="Times New Roman" w:cs="Times New Roman"/>
          <w:sz w:val="24"/>
          <w:szCs w:val="24"/>
          <w:lang w:eastAsia="ar-SA"/>
        </w:rPr>
        <w:t>modlarında</w:t>
      </w:r>
      <w:proofErr w:type="spellEnd"/>
      <w:r w:rsidR="000A4BA6" w:rsidRPr="000A4BA6">
        <w:rPr>
          <w:rFonts w:ascii="Times New Roman" w:eastAsia="Times New Roman" w:hAnsi="Times New Roman" w:cs="Times New Roman"/>
          <w:sz w:val="24"/>
          <w:szCs w:val="24"/>
          <w:lang w:eastAsia="ar-SA"/>
        </w:rPr>
        <w:t xml:space="preserve"> çalışıp, engelleri algılayarak hareketini ve süpürme eylemini gerçekleştirebilmesi için çeşitli algoritmaların geliştirilmesine ihtiyaç duyulmuştur. </w:t>
      </w:r>
      <w:r w:rsidR="00E46655">
        <w:rPr>
          <w:rFonts w:ascii="Times New Roman" w:eastAsia="Times New Roman" w:hAnsi="Times New Roman" w:cs="Times New Roman"/>
          <w:sz w:val="24"/>
          <w:szCs w:val="24"/>
          <w:lang w:eastAsia="ar-SA"/>
        </w:rPr>
        <w:t xml:space="preserve">Robotun yazılımı için Visual </w:t>
      </w:r>
      <w:proofErr w:type="spellStart"/>
      <w:r w:rsidR="00E46655">
        <w:rPr>
          <w:rFonts w:ascii="Times New Roman" w:eastAsia="Times New Roman" w:hAnsi="Times New Roman" w:cs="Times New Roman"/>
          <w:sz w:val="24"/>
          <w:szCs w:val="24"/>
          <w:lang w:eastAsia="ar-SA"/>
        </w:rPr>
        <w:t>Studio</w:t>
      </w:r>
      <w:proofErr w:type="spellEnd"/>
      <w:r w:rsidR="00E46655">
        <w:rPr>
          <w:rFonts w:ascii="Times New Roman" w:eastAsia="Times New Roman" w:hAnsi="Times New Roman" w:cs="Times New Roman"/>
          <w:sz w:val="24"/>
          <w:szCs w:val="24"/>
          <w:lang w:eastAsia="ar-SA"/>
        </w:rPr>
        <w:t xml:space="preserve"> içinde barınan Platform </w:t>
      </w:r>
      <w:r w:rsidR="00B77926">
        <w:rPr>
          <w:rFonts w:ascii="Times New Roman" w:eastAsia="Times New Roman" w:hAnsi="Times New Roman" w:cs="Times New Roman"/>
          <w:sz w:val="24"/>
          <w:szCs w:val="24"/>
          <w:lang w:eastAsia="ar-SA"/>
        </w:rPr>
        <w:t>IO adlı</w:t>
      </w:r>
      <w:r w:rsidR="00E46655">
        <w:rPr>
          <w:rFonts w:ascii="Times New Roman" w:eastAsia="Times New Roman" w:hAnsi="Times New Roman" w:cs="Times New Roman"/>
          <w:sz w:val="24"/>
          <w:szCs w:val="24"/>
          <w:lang w:eastAsia="ar-SA"/>
        </w:rPr>
        <w:t xml:space="preserve"> </w:t>
      </w:r>
      <w:proofErr w:type="spellStart"/>
      <w:r w:rsidR="00E46655">
        <w:rPr>
          <w:rFonts w:ascii="Times New Roman" w:eastAsia="Times New Roman" w:hAnsi="Times New Roman" w:cs="Times New Roman"/>
          <w:sz w:val="24"/>
          <w:szCs w:val="24"/>
          <w:lang w:eastAsia="ar-SA"/>
        </w:rPr>
        <w:t>IDE’den</w:t>
      </w:r>
      <w:proofErr w:type="spellEnd"/>
      <w:r w:rsidR="00E46655">
        <w:rPr>
          <w:rFonts w:ascii="Times New Roman" w:eastAsia="Times New Roman" w:hAnsi="Times New Roman" w:cs="Times New Roman"/>
          <w:sz w:val="24"/>
          <w:szCs w:val="24"/>
          <w:lang w:eastAsia="ar-SA"/>
        </w:rPr>
        <w:t xml:space="preserve"> yararlanılmıştır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C programlama dili kullanılarak, tüm gereksinimlere karşılık verebilecek bir algoritma geliştirilmiştir. Ekler kısmında kodlara yer verilecektir. </w:t>
      </w:r>
    </w:p>
    <w:p w14:paraId="78586892" w14:textId="77777777" w:rsidR="00DF42E6" w:rsidRDefault="00A936F9" w:rsidP="000A4BA6">
      <w:pPr>
        <w:suppressAutoHyphens/>
        <w:spacing w:line="360" w:lineRule="auto"/>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b/>
          <w:bCs/>
          <w:sz w:val="28"/>
          <w:szCs w:val="28"/>
          <w:lang w:eastAsia="ar-SA"/>
        </w:rPr>
        <w:t xml:space="preserve">3.3.1 Manuel </w:t>
      </w:r>
      <w:proofErr w:type="spellStart"/>
      <w:r w:rsidR="000A4BA6" w:rsidRPr="000A4BA6">
        <w:rPr>
          <w:rFonts w:ascii="Times New Roman" w:eastAsia="Times New Roman" w:hAnsi="Times New Roman" w:cs="Times New Roman"/>
          <w:b/>
          <w:bCs/>
          <w:sz w:val="28"/>
          <w:szCs w:val="28"/>
          <w:lang w:eastAsia="ar-SA"/>
        </w:rPr>
        <w:t>Mo</w:t>
      </w:r>
      <w:r w:rsidR="00DF42E6">
        <w:rPr>
          <w:rFonts w:ascii="Times New Roman" w:eastAsia="Times New Roman" w:hAnsi="Times New Roman" w:cs="Times New Roman"/>
          <w:b/>
          <w:bCs/>
          <w:sz w:val="28"/>
          <w:szCs w:val="28"/>
          <w:lang w:eastAsia="ar-SA"/>
        </w:rPr>
        <w:t>d</w:t>
      </w:r>
      <w:proofErr w:type="spellEnd"/>
    </w:p>
    <w:p w14:paraId="3BF6E665" w14:textId="30815F20" w:rsidR="000A4BA6" w:rsidRPr="00DF42E6" w:rsidRDefault="00DF42E6" w:rsidP="000A4BA6">
      <w:pPr>
        <w:suppressAutoHyphens/>
        <w:spacing w:line="360" w:lineRule="auto"/>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Robotun manuel </w:t>
      </w:r>
      <w:proofErr w:type="spellStart"/>
      <w:r w:rsidR="005373BD" w:rsidRPr="000A4BA6">
        <w:rPr>
          <w:rFonts w:ascii="Times New Roman" w:eastAsia="Times New Roman" w:hAnsi="Times New Roman" w:cs="Times New Roman"/>
          <w:sz w:val="24"/>
          <w:szCs w:val="24"/>
          <w:lang w:eastAsia="ar-SA"/>
        </w:rPr>
        <w:t>modunda</w:t>
      </w:r>
      <w:proofErr w:type="spellEnd"/>
      <w:r w:rsidR="005373BD" w:rsidRPr="000A4BA6">
        <w:rPr>
          <w:rFonts w:ascii="Times New Roman" w:eastAsia="Times New Roman" w:hAnsi="Times New Roman" w:cs="Times New Roman"/>
          <w:sz w:val="24"/>
          <w:szCs w:val="24"/>
          <w:lang w:eastAsia="ar-SA"/>
        </w:rPr>
        <w:t xml:space="preserve"> Bluetooth</w:t>
      </w:r>
      <w:r w:rsidR="000A4BA6" w:rsidRPr="000A4BA6">
        <w:rPr>
          <w:rFonts w:ascii="Times New Roman" w:eastAsia="Times New Roman" w:hAnsi="Times New Roman" w:cs="Times New Roman"/>
          <w:sz w:val="24"/>
          <w:szCs w:val="24"/>
          <w:lang w:eastAsia="ar-SA"/>
        </w:rPr>
        <w:t xml:space="preserve"> haberleşmesi kullanılmıştır. Kullanıcı, </w:t>
      </w:r>
      <w:proofErr w:type="spellStart"/>
      <w:r w:rsidR="000A4BA6" w:rsidRPr="000A4BA6">
        <w:rPr>
          <w:rFonts w:ascii="Times New Roman" w:eastAsia="Times New Roman" w:hAnsi="Times New Roman" w:cs="Times New Roman"/>
          <w:sz w:val="24"/>
          <w:szCs w:val="24"/>
          <w:lang w:eastAsia="ar-SA"/>
        </w:rPr>
        <w:t>Android</w:t>
      </w:r>
      <w:proofErr w:type="spellEnd"/>
      <w:r w:rsidR="000A4BA6" w:rsidRPr="000A4BA6">
        <w:rPr>
          <w:rFonts w:ascii="Times New Roman" w:eastAsia="Times New Roman" w:hAnsi="Times New Roman" w:cs="Times New Roman"/>
          <w:sz w:val="24"/>
          <w:szCs w:val="24"/>
          <w:lang w:eastAsia="ar-SA"/>
        </w:rPr>
        <w:t xml:space="preserve"> telefon üzerindeki uygulamadan, robotu uzaktan kumanda yöntemiyle kulla</w:t>
      </w:r>
      <w:r w:rsidR="000A5C40">
        <w:rPr>
          <w:rFonts w:ascii="Times New Roman" w:eastAsia="Times New Roman" w:hAnsi="Times New Roman" w:cs="Times New Roman"/>
          <w:sz w:val="24"/>
          <w:szCs w:val="24"/>
          <w:lang w:eastAsia="ar-SA"/>
        </w:rPr>
        <w:t>na</w:t>
      </w:r>
      <w:r w:rsidR="000A4BA6" w:rsidRPr="000A4BA6">
        <w:rPr>
          <w:rFonts w:ascii="Times New Roman" w:eastAsia="Times New Roman" w:hAnsi="Times New Roman" w:cs="Times New Roman"/>
          <w:sz w:val="24"/>
          <w:szCs w:val="24"/>
          <w:lang w:eastAsia="ar-SA"/>
        </w:rPr>
        <w:t>bilmektedir. Uygulama üzerinden robotun ileri, geri, sağ ve sol gibi yönlere hareketi sağlanabilmekte ve temizliği başlatabilmektedir.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Kullanıcı robotun hareketini, bu uzaktan kumanda yöntemi ile sonlandırabilmektedir.</w:t>
      </w:r>
      <w:r w:rsidR="000A5C40">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Öte yandan uygulama üzerinden aracın otomatik </w:t>
      </w:r>
      <w:proofErr w:type="spellStart"/>
      <w:r w:rsidR="000A4BA6" w:rsidRPr="000A4BA6">
        <w:rPr>
          <w:rFonts w:ascii="Times New Roman" w:eastAsia="Times New Roman" w:hAnsi="Times New Roman" w:cs="Times New Roman"/>
          <w:sz w:val="24"/>
          <w:szCs w:val="24"/>
          <w:lang w:eastAsia="ar-SA"/>
        </w:rPr>
        <w:t>moduna</w:t>
      </w:r>
      <w:proofErr w:type="spellEnd"/>
      <w:r w:rsidR="000A4BA6" w:rsidRPr="000A4BA6">
        <w:rPr>
          <w:rFonts w:ascii="Times New Roman" w:eastAsia="Times New Roman" w:hAnsi="Times New Roman" w:cs="Times New Roman"/>
          <w:sz w:val="24"/>
          <w:szCs w:val="24"/>
          <w:lang w:eastAsia="ar-SA"/>
        </w:rPr>
        <w:t xml:space="preserve"> geçişi de sağlanmaktadır. Örnek: Bluetooth kontrolü akış diyagramı Şekil 3.30’da gösterilmiştir.</w:t>
      </w:r>
    </w:p>
    <w:p w14:paraId="5DC841A1" w14:textId="77777777" w:rsidR="00722CA9" w:rsidRDefault="00722CA9" w:rsidP="00722CA9">
      <w:pPr>
        <w:suppressAutoHyphens/>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w:lastRenderedPageBreak/>
        <w:drawing>
          <wp:inline distT="0" distB="0" distL="0" distR="0" wp14:anchorId="3D3EB602" wp14:editId="7DC6D496">
            <wp:extent cx="2872382" cy="5647174"/>
            <wp:effectExtent l="0" t="0" r="444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0277" cy="5662695"/>
                    </a:xfrm>
                    <a:prstGeom prst="rect">
                      <a:avLst/>
                    </a:prstGeom>
                  </pic:spPr>
                </pic:pic>
              </a:graphicData>
            </a:graphic>
          </wp:inline>
        </w:drawing>
      </w:r>
    </w:p>
    <w:p w14:paraId="420DC302" w14:textId="7F02C44B" w:rsidR="003406E5" w:rsidRDefault="00722CA9" w:rsidP="00722CA9">
      <w:pPr>
        <w:suppressAutoHyphens/>
        <w:spacing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5B4B14">
        <w:rPr>
          <w:rFonts w:ascii="Times New Roman" w:eastAsia="Times New Roman" w:hAnsi="Times New Roman" w:cs="Times New Roman"/>
          <w:sz w:val="24"/>
          <w:szCs w:val="24"/>
          <w:lang w:eastAsia="ar-SA"/>
        </w:rPr>
        <w:t>19</w:t>
      </w:r>
      <w:r>
        <w:rPr>
          <w:rFonts w:ascii="Times New Roman" w:eastAsia="Times New Roman" w:hAnsi="Times New Roman" w:cs="Times New Roman"/>
          <w:sz w:val="24"/>
          <w:szCs w:val="24"/>
          <w:lang w:eastAsia="ar-SA"/>
        </w:rPr>
        <w:t xml:space="preserve"> </w:t>
      </w:r>
      <w:r w:rsidRPr="000A4BA6">
        <w:rPr>
          <w:rFonts w:ascii="Times New Roman" w:eastAsia="Times New Roman" w:hAnsi="Times New Roman" w:cs="Times New Roman"/>
          <w:sz w:val="24"/>
          <w:szCs w:val="24"/>
          <w:lang w:eastAsia="ar-SA"/>
        </w:rPr>
        <w:t xml:space="preserve">Bluetooth </w:t>
      </w:r>
      <w:r>
        <w:rPr>
          <w:rFonts w:ascii="Times New Roman" w:eastAsia="Times New Roman" w:hAnsi="Times New Roman" w:cs="Times New Roman"/>
          <w:sz w:val="24"/>
          <w:szCs w:val="24"/>
          <w:lang w:eastAsia="ar-SA"/>
        </w:rPr>
        <w:t>K</w:t>
      </w:r>
      <w:r w:rsidRPr="000A4BA6">
        <w:rPr>
          <w:rFonts w:ascii="Times New Roman" w:eastAsia="Times New Roman" w:hAnsi="Times New Roman" w:cs="Times New Roman"/>
          <w:sz w:val="24"/>
          <w:szCs w:val="24"/>
          <w:lang w:eastAsia="ar-SA"/>
        </w:rPr>
        <w:t xml:space="preserve">ontrol </w:t>
      </w:r>
      <w:r>
        <w:rPr>
          <w:rFonts w:ascii="Times New Roman" w:eastAsia="Times New Roman" w:hAnsi="Times New Roman" w:cs="Times New Roman"/>
          <w:sz w:val="24"/>
          <w:szCs w:val="24"/>
          <w:lang w:eastAsia="ar-SA"/>
        </w:rPr>
        <w:t>A</w:t>
      </w:r>
      <w:r w:rsidRPr="000A4BA6">
        <w:rPr>
          <w:rFonts w:ascii="Times New Roman" w:eastAsia="Times New Roman" w:hAnsi="Times New Roman" w:cs="Times New Roman"/>
          <w:sz w:val="24"/>
          <w:szCs w:val="24"/>
          <w:lang w:eastAsia="ar-SA"/>
        </w:rPr>
        <w:t xml:space="preserve">kış </w:t>
      </w:r>
      <w:r>
        <w:rPr>
          <w:rFonts w:ascii="Times New Roman" w:eastAsia="Times New Roman" w:hAnsi="Times New Roman" w:cs="Times New Roman"/>
          <w:sz w:val="24"/>
          <w:szCs w:val="24"/>
          <w:lang w:eastAsia="ar-SA"/>
        </w:rPr>
        <w:t>D</w:t>
      </w:r>
      <w:r w:rsidRPr="000A4BA6">
        <w:rPr>
          <w:rFonts w:ascii="Times New Roman" w:eastAsia="Times New Roman" w:hAnsi="Times New Roman" w:cs="Times New Roman"/>
          <w:sz w:val="24"/>
          <w:szCs w:val="24"/>
          <w:lang w:eastAsia="ar-SA"/>
        </w:rPr>
        <w:t>iyagramı</w:t>
      </w:r>
    </w:p>
    <w:p w14:paraId="3E63EDDD" w14:textId="77777777" w:rsidR="00310626" w:rsidRDefault="003406E5" w:rsidP="003406E5">
      <w:pP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p>
    <w:p w14:paraId="2758DEEF" w14:textId="56FBDBC1" w:rsidR="00B24E01" w:rsidRPr="003406E5" w:rsidRDefault="00D14B75" w:rsidP="003406E5">
      <w:pPr>
        <w:rPr>
          <w:rFonts w:ascii="Times New Roman" w:eastAsia="Times New Roman" w:hAnsi="Times New Roman" w:cs="Times New Roman"/>
          <w:sz w:val="24"/>
          <w:szCs w:val="24"/>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b/>
          <w:bCs/>
          <w:sz w:val="28"/>
          <w:szCs w:val="28"/>
          <w:lang w:eastAsia="ar-SA"/>
        </w:rPr>
        <w:t xml:space="preserve">3.3.2 Otonom </w:t>
      </w:r>
      <w:proofErr w:type="spellStart"/>
      <w:r w:rsidR="000A4BA6" w:rsidRPr="000A4BA6">
        <w:rPr>
          <w:rFonts w:ascii="Times New Roman" w:eastAsia="Times New Roman" w:hAnsi="Times New Roman" w:cs="Times New Roman"/>
          <w:b/>
          <w:bCs/>
          <w:sz w:val="28"/>
          <w:szCs w:val="28"/>
          <w:lang w:eastAsia="ar-SA"/>
        </w:rPr>
        <w:t>Mod</w:t>
      </w:r>
      <w:proofErr w:type="spellEnd"/>
    </w:p>
    <w:p w14:paraId="501E5506" w14:textId="22C18AC0" w:rsidR="000A4BA6" w:rsidRDefault="00B24E01" w:rsidP="008E6544">
      <w:pPr>
        <w:spacing w:line="360" w:lineRule="auto"/>
        <w:rPr>
          <w:rFonts w:ascii="Times New Roman" w:eastAsia="Times New Roman" w:hAnsi="Times New Roman" w:cs="Times New Roman"/>
          <w:sz w:val="24"/>
          <w:szCs w:val="24"/>
          <w:lang w:eastAsia="ar-SA"/>
        </w:rPr>
      </w:pPr>
      <w:r>
        <w:rPr>
          <w:rFonts w:ascii="Times New Roman" w:eastAsia="Times New Roman" w:hAnsi="Times New Roman" w:cs="Times New Roman"/>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 Robotun diğer </w:t>
      </w:r>
      <w:proofErr w:type="spellStart"/>
      <w:r w:rsidR="000A4BA6" w:rsidRPr="000A4BA6">
        <w:rPr>
          <w:rFonts w:ascii="Times New Roman" w:eastAsia="Times New Roman" w:hAnsi="Times New Roman" w:cs="Times New Roman"/>
          <w:sz w:val="24"/>
          <w:szCs w:val="24"/>
          <w:lang w:eastAsia="ar-SA"/>
        </w:rPr>
        <w:t>modu</w:t>
      </w:r>
      <w:proofErr w:type="spellEnd"/>
      <w:r w:rsidR="000A4BA6" w:rsidRPr="000A4BA6">
        <w:rPr>
          <w:rFonts w:ascii="Times New Roman" w:eastAsia="Times New Roman" w:hAnsi="Times New Roman" w:cs="Times New Roman"/>
          <w:sz w:val="24"/>
          <w:szCs w:val="24"/>
          <w:lang w:eastAsia="ar-SA"/>
        </w:rPr>
        <w:t xml:space="preserve"> olan otonom </w:t>
      </w:r>
      <w:proofErr w:type="spellStart"/>
      <w:r w:rsidR="000A4BA6" w:rsidRPr="000A4BA6">
        <w:rPr>
          <w:rFonts w:ascii="Times New Roman" w:eastAsia="Times New Roman" w:hAnsi="Times New Roman" w:cs="Times New Roman"/>
          <w:sz w:val="24"/>
          <w:szCs w:val="24"/>
          <w:lang w:eastAsia="ar-SA"/>
        </w:rPr>
        <w:t>modunda</w:t>
      </w:r>
      <w:proofErr w:type="spellEnd"/>
      <w:r w:rsidR="000A4BA6" w:rsidRPr="000A4BA6">
        <w:rPr>
          <w:rFonts w:ascii="Times New Roman" w:eastAsia="Times New Roman" w:hAnsi="Times New Roman" w:cs="Times New Roman"/>
          <w:sz w:val="24"/>
          <w:szCs w:val="24"/>
          <w:lang w:eastAsia="ar-SA"/>
        </w:rPr>
        <w:t xml:space="preserve"> ise hareketini üzerinde yer alan </w:t>
      </w:r>
      <w:proofErr w:type="spellStart"/>
      <w:r w:rsidR="000A4BA6" w:rsidRPr="000A4BA6">
        <w:rPr>
          <w:rFonts w:ascii="Times New Roman" w:eastAsia="Times New Roman" w:hAnsi="Times New Roman" w:cs="Times New Roman"/>
          <w:sz w:val="24"/>
          <w:szCs w:val="24"/>
          <w:lang w:eastAsia="ar-SA"/>
        </w:rPr>
        <w:t>sensörlerden</w:t>
      </w:r>
      <w:proofErr w:type="spellEnd"/>
      <w:r w:rsidR="000A4BA6" w:rsidRPr="000A4BA6">
        <w:rPr>
          <w:rFonts w:ascii="Times New Roman" w:eastAsia="Times New Roman" w:hAnsi="Times New Roman" w:cs="Times New Roman"/>
          <w:sz w:val="24"/>
          <w:szCs w:val="24"/>
          <w:lang w:eastAsia="ar-SA"/>
        </w:rPr>
        <w:t xml:space="preserve"> aldığı veriler sayesinde gerçekleştirmektedir.</w:t>
      </w:r>
      <w:r w:rsidR="008E6544">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Etrafında ya da zemininde yer alan engellere takılmadan hareketini ve süpürme işlemini gerçekleştirmektedir.</w:t>
      </w:r>
      <w:r w:rsidR="008E6544">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Tüm bu ihtiyaçlar göz önünde bulundurularak, robotun otomatik </w:t>
      </w:r>
      <w:proofErr w:type="spellStart"/>
      <w:r w:rsidR="000A4BA6" w:rsidRPr="000A4BA6">
        <w:rPr>
          <w:rFonts w:ascii="Times New Roman" w:eastAsia="Times New Roman" w:hAnsi="Times New Roman" w:cs="Times New Roman"/>
          <w:sz w:val="24"/>
          <w:szCs w:val="24"/>
          <w:lang w:eastAsia="ar-SA"/>
        </w:rPr>
        <w:t>modda</w:t>
      </w:r>
      <w:proofErr w:type="spellEnd"/>
      <w:r w:rsidR="000A4BA6" w:rsidRPr="000A4BA6">
        <w:rPr>
          <w:rFonts w:ascii="Times New Roman" w:eastAsia="Times New Roman" w:hAnsi="Times New Roman" w:cs="Times New Roman"/>
          <w:sz w:val="24"/>
          <w:szCs w:val="24"/>
          <w:lang w:eastAsia="ar-SA"/>
        </w:rPr>
        <w:t xml:space="preserve"> kendi hareketini sağlayabilmesi için gerekli algoritmalar geliştirilmiştir. Algoritmalar C programlama </w:t>
      </w:r>
      <w:r w:rsidR="008E6544" w:rsidRPr="000A4BA6">
        <w:rPr>
          <w:rFonts w:ascii="Times New Roman" w:eastAsia="Times New Roman" w:hAnsi="Times New Roman" w:cs="Times New Roman"/>
          <w:sz w:val="24"/>
          <w:szCs w:val="24"/>
          <w:lang w:eastAsia="ar-SA"/>
        </w:rPr>
        <w:t>diliyle,</w:t>
      </w:r>
      <w:r w:rsidR="00310626">
        <w:rPr>
          <w:rFonts w:ascii="Times New Roman" w:eastAsia="Times New Roman" w:hAnsi="Times New Roman" w:cs="Times New Roman"/>
          <w:sz w:val="24"/>
          <w:szCs w:val="24"/>
          <w:lang w:eastAsia="ar-SA"/>
        </w:rPr>
        <w:t xml:space="preserve"> </w:t>
      </w:r>
      <w:proofErr w:type="spellStart"/>
      <w:r w:rsidR="008E6544">
        <w:rPr>
          <w:rFonts w:ascii="Times New Roman" w:eastAsia="Times New Roman" w:hAnsi="Times New Roman" w:cs="Times New Roman"/>
          <w:sz w:val="24"/>
          <w:szCs w:val="24"/>
          <w:lang w:eastAsia="ar-SA"/>
        </w:rPr>
        <w:t>Arduino</w:t>
      </w:r>
      <w:proofErr w:type="spellEnd"/>
      <w:r w:rsidR="000A4BA6" w:rsidRPr="000A4BA6">
        <w:rPr>
          <w:rFonts w:ascii="Times New Roman" w:eastAsia="Times New Roman" w:hAnsi="Times New Roman" w:cs="Times New Roman"/>
          <w:sz w:val="24"/>
          <w:szCs w:val="24"/>
          <w:lang w:eastAsia="ar-SA"/>
        </w:rPr>
        <w:t xml:space="preserve"> IDE derleyicisinde geliştirilmiştir.</w:t>
      </w:r>
      <w:r w:rsidR="008E6544">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Ultrasonik</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sensörlerden</w:t>
      </w:r>
      <w:proofErr w:type="spellEnd"/>
      <w:r w:rsidR="000A4BA6" w:rsidRPr="000A4BA6">
        <w:rPr>
          <w:rFonts w:ascii="Times New Roman" w:eastAsia="Times New Roman" w:hAnsi="Times New Roman" w:cs="Times New Roman"/>
          <w:sz w:val="24"/>
          <w:szCs w:val="24"/>
          <w:lang w:eastAsia="ar-SA"/>
        </w:rPr>
        <w:t xml:space="preserve"> alınan değerlerden yola çıkarak gerekli matematiksel hesaplamalar eşliğinde mesafe ölçümü yapılarak engel algılama algoritması </w:t>
      </w:r>
      <w:proofErr w:type="gramStart"/>
      <w:r w:rsidR="000A4BA6" w:rsidRPr="000A4BA6">
        <w:rPr>
          <w:rFonts w:ascii="Times New Roman" w:eastAsia="Times New Roman" w:hAnsi="Times New Roman" w:cs="Times New Roman"/>
          <w:sz w:val="24"/>
          <w:szCs w:val="24"/>
          <w:lang w:eastAsia="ar-SA"/>
        </w:rPr>
        <w:t>geliştirilmiştir</w:t>
      </w:r>
      <w:r w:rsidR="00310626">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w:t>
      </w:r>
      <w:proofErr w:type="spellStart"/>
      <w:r w:rsidR="000A4BA6" w:rsidRPr="000A4BA6">
        <w:rPr>
          <w:rFonts w:ascii="Times New Roman" w:eastAsia="Times New Roman" w:hAnsi="Times New Roman" w:cs="Times New Roman"/>
          <w:sz w:val="24"/>
          <w:szCs w:val="24"/>
          <w:lang w:eastAsia="ar-SA"/>
        </w:rPr>
        <w:t>Kullanlan</w:t>
      </w:r>
      <w:proofErr w:type="spellEnd"/>
      <w:proofErr w:type="gramEnd"/>
      <w:r w:rsidR="000A4BA6" w:rsidRPr="000A4BA6">
        <w:rPr>
          <w:rFonts w:ascii="Times New Roman" w:eastAsia="Times New Roman" w:hAnsi="Times New Roman" w:cs="Times New Roman"/>
          <w:sz w:val="24"/>
          <w:szCs w:val="24"/>
          <w:lang w:eastAsia="ar-SA"/>
        </w:rPr>
        <w:t xml:space="preserve"> diğer bir  </w:t>
      </w:r>
      <w:proofErr w:type="spellStart"/>
      <w:r w:rsidR="000A4BA6" w:rsidRPr="000A4BA6">
        <w:rPr>
          <w:rFonts w:ascii="Times New Roman" w:eastAsia="Times New Roman" w:hAnsi="Times New Roman" w:cs="Times New Roman"/>
          <w:sz w:val="24"/>
          <w:szCs w:val="24"/>
          <w:lang w:eastAsia="ar-SA"/>
        </w:rPr>
        <w:t>sensör</w:t>
      </w:r>
      <w:proofErr w:type="spellEnd"/>
      <w:r w:rsidR="000A4BA6" w:rsidRPr="000A4BA6">
        <w:rPr>
          <w:rFonts w:ascii="Times New Roman" w:eastAsia="Times New Roman" w:hAnsi="Times New Roman" w:cs="Times New Roman"/>
          <w:sz w:val="24"/>
          <w:szCs w:val="24"/>
          <w:lang w:eastAsia="ar-SA"/>
        </w:rPr>
        <w:t xml:space="preserve"> olan kızılötesi </w:t>
      </w:r>
      <w:proofErr w:type="spellStart"/>
      <w:r w:rsidR="000A4BA6" w:rsidRPr="000A4BA6">
        <w:rPr>
          <w:rFonts w:ascii="Times New Roman" w:eastAsia="Times New Roman" w:hAnsi="Times New Roman" w:cs="Times New Roman"/>
          <w:sz w:val="24"/>
          <w:szCs w:val="24"/>
          <w:lang w:eastAsia="ar-SA"/>
        </w:rPr>
        <w:t>sensörden</w:t>
      </w:r>
      <w:proofErr w:type="spellEnd"/>
      <w:r w:rsidR="000A4BA6" w:rsidRPr="000A4BA6">
        <w:rPr>
          <w:rFonts w:ascii="Times New Roman" w:eastAsia="Times New Roman" w:hAnsi="Times New Roman" w:cs="Times New Roman"/>
          <w:sz w:val="24"/>
          <w:szCs w:val="24"/>
          <w:lang w:eastAsia="ar-SA"/>
        </w:rPr>
        <w:t xml:space="preserve"> alınan ölçümler ile zemin </w:t>
      </w:r>
      <w:r w:rsidR="000A4BA6" w:rsidRPr="000A4BA6">
        <w:rPr>
          <w:rFonts w:ascii="Times New Roman" w:eastAsia="Times New Roman" w:hAnsi="Times New Roman" w:cs="Times New Roman"/>
          <w:sz w:val="24"/>
          <w:szCs w:val="24"/>
          <w:lang w:eastAsia="ar-SA"/>
        </w:rPr>
        <w:lastRenderedPageBreak/>
        <w:t>veya basamak engellerini tespit etmek için algoritma geliştirilmiştir.</w:t>
      </w:r>
      <w:r w:rsidR="000A4BA6" w:rsidRPr="000A4BA6">
        <w:rPr>
          <w:rFonts w:ascii="Times New Roman" w:eastAsia="Times New Roman" w:hAnsi="Times New Roman" w:cs="Times New Roman"/>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Mesafe </w:t>
      </w:r>
      <w:proofErr w:type="spellStart"/>
      <w:r w:rsidR="000A4BA6" w:rsidRPr="000A4BA6">
        <w:rPr>
          <w:rFonts w:ascii="Times New Roman" w:eastAsia="Times New Roman" w:hAnsi="Times New Roman" w:cs="Times New Roman"/>
          <w:sz w:val="24"/>
          <w:szCs w:val="24"/>
          <w:lang w:eastAsia="ar-SA"/>
        </w:rPr>
        <w:t>sensörleri</w:t>
      </w:r>
      <w:proofErr w:type="spellEnd"/>
      <w:r w:rsidR="000A4BA6" w:rsidRPr="000A4BA6">
        <w:rPr>
          <w:rFonts w:ascii="Times New Roman" w:eastAsia="Times New Roman" w:hAnsi="Times New Roman" w:cs="Times New Roman"/>
          <w:sz w:val="24"/>
          <w:szCs w:val="24"/>
          <w:lang w:eastAsia="ar-SA"/>
        </w:rPr>
        <w:t xml:space="preserve"> 15 cm altınd</w:t>
      </w:r>
      <w:r w:rsidR="008E6544">
        <w:rPr>
          <w:rFonts w:ascii="Times New Roman" w:eastAsia="Times New Roman" w:hAnsi="Times New Roman" w:cs="Times New Roman"/>
          <w:sz w:val="24"/>
          <w:szCs w:val="24"/>
          <w:lang w:eastAsia="ar-SA"/>
        </w:rPr>
        <w:t>a</w:t>
      </w:r>
      <w:r w:rsidR="000A4BA6" w:rsidRPr="000A4BA6">
        <w:rPr>
          <w:rFonts w:ascii="Times New Roman" w:eastAsia="Times New Roman" w:hAnsi="Times New Roman" w:cs="Times New Roman"/>
          <w:sz w:val="24"/>
          <w:szCs w:val="24"/>
          <w:lang w:eastAsia="ar-SA"/>
        </w:rPr>
        <w:t xml:space="preserve">ki değerleri engel olarak </w:t>
      </w:r>
      <w:r w:rsidR="008E6544" w:rsidRPr="000A4BA6">
        <w:rPr>
          <w:rFonts w:ascii="Times New Roman" w:eastAsia="Times New Roman" w:hAnsi="Times New Roman" w:cs="Times New Roman"/>
          <w:sz w:val="24"/>
          <w:szCs w:val="24"/>
          <w:lang w:eastAsia="ar-SA"/>
        </w:rPr>
        <w:t>belirler. Öte</w:t>
      </w:r>
      <w:r w:rsidR="000A4BA6" w:rsidRPr="000A4BA6">
        <w:rPr>
          <w:rFonts w:ascii="Times New Roman" w:eastAsia="Times New Roman" w:hAnsi="Times New Roman" w:cs="Times New Roman"/>
          <w:sz w:val="24"/>
          <w:szCs w:val="24"/>
          <w:lang w:eastAsia="ar-SA"/>
        </w:rPr>
        <w:t xml:space="preserve"> yandan bu değer isteğe bağlı değiştirilebilir fakat </w:t>
      </w:r>
      <w:proofErr w:type="spellStart"/>
      <w:r w:rsidR="000A4BA6" w:rsidRPr="000A4BA6">
        <w:rPr>
          <w:rFonts w:ascii="Times New Roman" w:eastAsia="Times New Roman" w:hAnsi="Times New Roman" w:cs="Times New Roman"/>
          <w:sz w:val="24"/>
          <w:szCs w:val="24"/>
          <w:lang w:eastAsia="ar-SA"/>
        </w:rPr>
        <w:t>sensör</w:t>
      </w:r>
      <w:proofErr w:type="spellEnd"/>
      <w:r w:rsidR="000A4BA6" w:rsidRPr="000A4BA6">
        <w:rPr>
          <w:rFonts w:ascii="Times New Roman" w:eastAsia="Times New Roman" w:hAnsi="Times New Roman" w:cs="Times New Roman"/>
          <w:sz w:val="24"/>
          <w:szCs w:val="24"/>
          <w:lang w:eastAsia="ar-SA"/>
        </w:rPr>
        <w:t xml:space="preserve"> hassasiyetleri göz önüne alındığında </w:t>
      </w:r>
      <w:r w:rsidR="008E6544">
        <w:rPr>
          <w:rFonts w:ascii="Times New Roman" w:eastAsia="Times New Roman" w:hAnsi="Times New Roman" w:cs="Times New Roman"/>
          <w:sz w:val="24"/>
          <w:szCs w:val="24"/>
          <w:lang w:eastAsia="ar-SA"/>
        </w:rPr>
        <w:t xml:space="preserve">bu değer, </w:t>
      </w:r>
      <w:r w:rsidR="000A4BA6" w:rsidRPr="000A4BA6">
        <w:rPr>
          <w:rFonts w:ascii="Times New Roman" w:eastAsia="Times New Roman" w:hAnsi="Times New Roman" w:cs="Times New Roman"/>
          <w:sz w:val="24"/>
          <w:szCs w:val="24"/>
          <w:lang w:eastAsia="ar-SA"/>
        </w:rPr>
        <w:t xml:space="preserve">ideal bir değerdir. Algoritma </w:t>
      </w:r>
      <w:proofErr w:type="spellStart"/>
      <w:r w:rsidR="000A4BA6" w:rsidRPr="000A4BA6">
        <w:rPr>
          <w:rFonts w:ascii="Times New Roman" w:eastAsia="Times New Roman" w:hAnsi="Times New Roman" w:cs="Times New Roman"/>
          <w:sz w:val="24"/>
          <w:szCs w:val="24"/>
          <w:lang w:eastAsia="ar-SA"/>
        </w:rPr>
        <w:t>random</w:t>
      </w:r>
      <w:proofErr w:type="spellEnd"/>
      <w:r w:rsidR="000A4BA6" w:rsidRPr="000A4BA6">
        <w:rPr>
          <w:rFonts w:ascii="Times New Roman" w:eastAsia="Times New Roman" w:hAnsi="Times New Roman" w:cs="Times New Roman"/>
          <w:sz w:val="24"/>
          <w:szCs w:val="24"/>
          <w:lang w:eastAsia="ar-SA"/>
        </w:rPr>
        <w:t xml:space="preserve"> temizleme algoritmasıdır. Engellerden kaçarak </w:t>
      </w:r>
      <w:proofErr w:type="spellStart"/>
      <w:r w:rsidR="000A4BA6" w:rsidRPr="000A4BA6">
        <w:rPr>
          <w:rFonts w:ascii="Times New Roman" w:eastAsia="Times New Roman" w:hAnsi="Times New Roman" w:cs="Times New Roman"/>
          <w:sz w:val="24"/>
          <w:szCs w:val="24"/>
          <w:lang w:eastAsia="ar-SA"/>
        </w:rPr>
        <w:t>ra</w:t>
      </w:r>
      <w:r w:rsidR="008E6544">
        <w:rPr>
          <w:rFonts w:ascii="Times New Roman" w:eastAsia="Times New Roman" w:hAnsi="Times New Roman" w:cs="Times New Roman"/>
          <w:sz w:val="24"/>
          <w:szCs w:val="24"/>
          <w:lang w:eastAsia="ar-SA"/>
        </w:rPr>
        <w:t>n</w:t>
      </w:r>
      <w:r w:rsidR="000A4BA6" w:rsidRPr="000A4BA6">
        <w:rPr>
          <w:rFonts w:ascii="Times New Roman" w:eastAsia="Times New Roman" w:hAnsi="Times New Roman" w:cs="Times New Roman"/>
          <w:sz w:val="24"/>
          <w:szCs w:val="24"/>
          <w:lang w:eastAsia="ar-SA"/>
        </w:rPr>
        <w:t>dom</w:t>
      </w:r>
      <w:proofErr w:type="spellEnd"/>
      <w:r w:rsidR="000A4BA6" w:rsidRPr="000A4BA6">
        <w:rPr>
          <w:rFonts w:ascii="Times New Roman" w:eastAsia="Times New Roman" w:hAnsi="Times New Roman" w:cs="Times New Roman"/>
          <w:sz w:val="24"/>
          <w:szCs w:val="24"/>
          <w:lang w:eastAsia="ar-SA"/>
        </w:rPr>
        <w:t xml:space="preserve"> temizlik yapar. Örnek: Otonom </w:t>
      </w:r>
      <w:proofErr w:type="spellStart"/>
      <w:r w:rsidR="000A4BA6" w:rsidRPr="000A4BA6">
        <w:rPr>
          <w:rFonts w:ascii="Times New Roman" w:eastAsia="Times New Roman" w:hAnsi="Times New Roman" w:cs="Times New Roman"/>
          <w:sz w:val="24"/>
          <w:szCs w:val="24"/>
          <w:lang w:eastAsia="ar-SA"/>
        </w:rPr>
        <w:t>modu</w:t>
      </w:r>
      <w:proofErr w:type="spellEnd"/>
      <w:r w:rsidR="000A4BA6" w:rsidRPr="000A4BA6">
        <w:rPr>
          <w:rFonts w:ascii="Times New Roman" w:eastAsia="Times New Roman" w:hAnsi="Times New Roman" w:cs="Times New Roman"/>
          <w:sz w:val="24"/>
          <w:szCs w:val="24"/>
          <w:lang w:eastAsia="ar-SA"/>
        </w:rPr>
        <w:t xml:space="preserve"> akış diyagramı Şekil 3.31’de gösterilmiştir.</w:t>
      </w:r>
    </w:p>
    <w:p w14:paraId="75F4B9A5" w14:textId="5F6E2F05" w:rsidR="004869DB" w:rsidRPr="00B24E01" w:rsidRDefault="004869DB" w:rsidP="008E6544">
      <w:pPr>
        <w:spacing w:line="360" w:lineRule="auto"/>
        <w:rPr>
          <w:rFonts w:ascii="Times New Roman" w:eastAsia="Times New Roman" w:hAnsi="Times New Roman" w:cs="Times New Roman"/>
          <w:bCs/>
          <w:sz w:val="28"/>
          <w:szCs w:val="28"/>
          <w:lang w:eastAsia="ar-SA"/>
        </w:rPr>
      </w:pPr>
      <w:r>
        <w:rPr>
          <w:rFonts w:ascii="Times New Roman" w:eastAsia="Times New Roman" w:hAnsi="Times New Roman" w:cs="Times New Roman"/>
          <w:bCs/>
          <w:noProof/>
          <w:sz w:val="28"/>
          <w:szCs w:val="28"/>
          <w:lang w:eastAsia="ar-SA"/>
        </w:rPr>
        <w:drawing>
          <wp:inline distT="0" distB="0" distL="0" distR="0" wp14:anchorId="210EC60F" wp14:editId="7EE00F9E">
            <wp:extent cx="5760720" cy="611822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40">
                      <a:extLst>
                        <a:ext uri="{28A0092B-C50C-407E-A947-70E740481C1C}">
                          <a14:useLocalDpi xmlns:a14="http://schemas.microsoft.com/office/drawing/2010/main" val="0"/>
                        </a:ext>
                      </a:extLst>
                    </a:blip>
                    <a:stretch>
                      <a:fillRect/>
                    </a:stretch>
                  </pic:blipFill>
                  <pic:spPr>
                    <a:xfrm>
                      <a:off x="0" y="0"/>
                      <a:ext cx="5760720" cy="6118225"/>
                    </a:xfrm>
                    <a:prstGeom prst="rect">
                      <a:avLst/>
                    </a:prstGeom>
                  </pic:spPr>
                </pic:pic>
              </a:graphicData>
            </a:graphic>
          </wp:inline>
        </w:drawing>
      </w:r>
    </w:p>
    <w:p w14:paraId="36B0AE22" w14:textId="74C40DF1" w:rsidR="000A4BA6" w:rsidRDefault="002A79FE" w:rsidP="000A4BA6">
      <w:pPr>
        <w:suppressAutoHyphens/>
        <w:spacing w:after="0" w:line="360" w:lineRule="auto"/>
        <w:ind w:firstLine="253"/>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48D04EB9" w14:textId="7A68E48C" w:rsidR="002A79FE" w:rsidRPr="000A4BA6" w:rsidRDefault="002A79FE" w:rsidP="000A4BA6">
      <w:pPr>
        <w:suppressAutoHyphens/>
        <w:spacing w:after="0" w:line="360" w:lineRule="auto"/>
        <w:ind w:firstLine="253"/>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331517DB" w14:textId="1BB32FAE" w:rsidR="000A4BA6" w:rsidRPr="000A4BA6" w:rsidRDefault="000A4BA6" w:rsidP="000A4BA6">
      <w:pPr>
        <w:suppressAutoHyphens/>
        <w:spacing w:after="0" w:line="360" w:lineRule="auto"/>
        <w:ind w:firstLine="253"/>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3.</w:t>
      </w:r>
      <w:r w:rsidR="005B4B14">
        <w:rPr>
          <w:rFonts w:ascii="Times New Roman" w:eastAsia="Times New Roman" w:hAnsi="Times New Roman" w:cs="Times New Roman"/>
          <w:sz w:val="24"/>
          <w:szCs w:val="24"/>
          <w:lang w:eastAsia="ar-SA"/>
        </w:rPr>
        <w:t>20</w:t>
      </w:r>
      <w:r w:rsidRPr="000A4BA6">
        <w:rPr>
          <w:rFonts w:ascii="Times New Roman" w:eastAsia="Times New Roman" w:hAnsi="Times New Roman" w:cs="Times New Roman"/>
          <w:sz w:val="24"/>
          <w:szCs w:val="24"/>
          <w:lang w:eastAsia="ar-SA"/>
        </w:rPr>
        <w:t xml:space="preserve"> Otonom </w:t>
      </w:r>
      <w:proofErr w:type="spellStart"/>
      <w:r w:rsidRPr="000A4BA6">
        <w:rPr>
          <w:rFonts w:ascii="Times New Roman" w:eastAsia="Times New Roman" w:hAnsi="Times New Roman" w:cs="Times New Roman"/>
          <w:sz w:val="24"/>
          <w:szCs w:val="24"/>
          <w:lang w:eastAsia="ar-SA"/>
        </w:rPr>
        <w:t>Mod</w:t>
      </w:r>
      <w:proofErr w:type="spellEnd"/>
      <w:r w:rsidRPr="000A4BA6">
        <w:rPr>
          <w:rFonts w:ascii="Times New Roman" w:eastAsia="Times New Roman" w:hAnsi="Times New Roman" w:cs="Times New Roman"/>
          <w:sz w:val="24"/>
          <w:szCs w:val="24"/>
          <w:lang w:eastAsia="ar-SA"/>
        </w:rPr>
        <w:t xml:space="preserve"> Akış Diyagramı</w:t>
      </w:r>
    </w:p>
    <w:p w14:paraId="10908C65" w14:textId="0D166496" w:rsidR="00023740" w:rsidRDefault="00B24E01" w:rsidP="00886EEF">
      <w:pPr>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br w:type="page"/>
      </w:r>
      <w:r w:rsidR="000A4BA6" w:rsidRPr="000A4BA6">
        <w:rPr>
          <w:rFonts w:ascii="Times New Roman" w:eastAsia="Times New Roman" w:hAnsi="Times New Roman" w:cs="Times New Roman"/>
          <w:b/>
          <w:bCs/>
          <w:sz w:val="28"/>
          <w:szCs w:val="28"/>
          <w:lang w:eastAsia="ar-SA"/>
        </w:rPr>
        <w:lastRenderedPageBreak/>
        <w:t xml:space="preserve">4 </w:t>
      </w:r>
      <w:r w:rsidR="00412836">
        <w:rPr>
          <w:rFonts w:ascii="Times New Roman" w:eastAsia="Times New Roman" w:hAnsi="Times New Roman" w:cs="Times New Roman"/>
          <w:b/>
          <w:bCs/>
          <w:sz w:val="28"/>
          <w:szCs w:val="28"/>
          <w:lang w:eastAsia="ar-SA"/>
        </w:rPr>
        <w:t xml:space="preserve">PARÇALARIN </w:t>
      </w:r>
      <w:r w:rsidR="00AE6313">
        <w:rPr>
          <w:rFonts w:ascii="Times New Roman" w:eastAsia="Times New Roman" w:hAnsi="Times New Roman" w:cs="Times New Roman"/>
          <w:b/>
          <w:bCs/>
          <w:sz w:val="28"/>
          <w:szCs w:val="28"/>
          <w:lang w:eastAsia="ar-SA"/>
        </w:rPr>
        <w:t>ENTEGRASYONU</w:t>
      </w:r>
    </w:p>
    <w:p w14:paraId="7A64005A" w14:textId="640F9D81" w:rsidR="000A4BA6" w:rsidRPr="00023740" w:rsidRDefault="00023740" w:rsidP="00023740">
      <w:pPr>
        <w:suppressAutoHyphens/>
        <w:spacing w:after="0" w:line="360" w:lineRule="auto"/>
        <w:ind w:firstLine="253"/>
        <w:jc w:val="both"/>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t xml:space="preserve"> </w:t>
      </w:r>
      <w:r w:rsidR="000A4BA6" w:rsidRPr="000A4BA6">
        <w:rPr>
          <w:rFonts w:ascii="Times New Roman" w:eastAsia="Times New Roman" w:hAnsi="Times New Roman" w:cs="Times New Roman"/>
          <w:sz w:val="24"/>
          <w:szCs w:val="24"/>
          <w:lang w:eastAsia="ar-SA"/>
        </w:rPr>
        <w:t xml:space="preserve">Bu bölümde, tüm malzeme ve </w:t>
      </w:r>
      <w:r w:rsidR="00B5088B">
        <w:rPr>
          <w:rFonts w:ascii="Times New Roman" w:eastAsia="Times New Roman" w:hAnsi="Times New Roman" w:cs="Times New Roman"/>
          <w:sz w:val="24"/>
          <w:szCs w:val="24"/>
          <w:lang w:eastAsia="ar-SA"/>
        </w:rPr>
        <w:t xml:space="preserve">parçaların </w:t>
      </w:r>
      <w:r w:rsidR="000A4BA6" w:rsidRPr="000A4BA6">
        <w:rPr>
          <w:rFonts w:ascii="Times New Roman" w:eastAsia="Times New Roman" w:hAnsi="Times New Roman" w:cs="Times New Roman"/>
          <w:sz w:val="24"/>
          <w:szCs w:val="24"/>
          <w:lang w:eastAsia="ar-SA"/>
        </w:rPr>
        <w:t xml:space="preserve">bir arada uyumlu bir şekilde nasıl çalıştığına ve tasarlanan robotun nasıl şekillendiğine </w:t>
      </w:r>
      <w:r w:rsidR="00DB095A" w:rsidRPr="000A4BA6">
        <w:rPr>
          <w:rFonts w:ascii="Times New Roman" w:eastAsia="Times New Roman" w:hAnsi="Times New Roman" w:cs="Times New Roman"/>
          <w:sz w:val="24"/>
          <w:szCs w:val="24"/>
          <w:lang w:eastAsia="ar-SA"/>
        </w:rPr>
        <w:t>değini</w:t>
      </w:r>
      <w:r w:rsidR="00DB095A">
        <w:rPr>
          <w:rFonts w:ascii="Times New Roman" w:eastAsia="Times New Roman" w:hAnsi="Times New Roman" w:cs="Times New Roman"/>
          <w:sz w:val="24"/>
          <w:szCs w:val="24"/>
          <w:lang w:eastAsia="ar-SA"/>
        </w:rPr>
        <w:t>lmiştir.</w:t>
      </w:r>
      <w:r w:rsidR="00B5088B">
        <w:rPr>
          <w:rFonts w:ascii="Times New Roman" w:eastAsia="Times New Roman" w:hAnsi="Times New Roman" w:cs="Times New Roman"/>
          <w:sz w:val="24"/>
          <w:szCs w:val="24"/>
          <w:lang w:eastAsia="ar-SA"/>
        </w:rPr>
        <w:t xml:space="preserve"> </w:t>
      </w:r>
      <w:r w:rsidR="005133B3">
        <w:rPr>
          <w:rFonts w:ascii="Times New Roman" w:eastAsia="Times New Roman" w:hAnsi="Times New Roman" w:cs="Times New Roman"/>
          <w:sz w:val="24"/>
          <w:szCs w:val="24"/>
          <w:lang w:eastAsia="ar-SA"/>
        </w:rPr>
        <w:t xml:space="preserve">İlk olarak geçici bir robot gövdesi üzerinde </w:t>
      </w:r>
      <w:proofErr w:type="spellStart"/>
      <w:r w:rsidR="000A4BA6" w:rsidRPr="000A4BA6">
        <w:rPr>
          <w:rFonts w:ascii="Times New Roman" w:eastAsia="Times New Roman" w:hAnsi="Times New Roman" w:cs="Times New Roman"/>
          <w:sz w:val="24"/>
          <w:szCs w:val="24"/>
          <w:lang w:eastAsia="ar-SA"/>
        </w:rPr>
        <w:t>ultrasonik</w:t>
      </w:r>
      <w:proofErr w:type="spellEnd"/>
      <w:r w:rsidR="000A4BA6" w:rsidRPr="000A4BA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sensörler</w:t>
      </w:r>
      <w:proofErr w:type="spellEnd"/>
      <w:r w:rsidR="000A4BA6" w:rsidRPr="000A4BA6">
        <w:rPr>
          <w:rFonts w:ascii="Times New Roman" w:eastAsia="Times New Roman" w:hAnsi="Times New Roman" w:cs="Times New Roman"/>
          <w:sz w:val="24"/>
          <w:szCs w:val="24"/>
          <w:lang w:eastAsia="ar-SA"/>
        </w:rPr>
        <w:t>,</w:t>
      </w:r>
      <w:r w:rsidR="00310626">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 xml:space="preserve">kızılötesi </w:t>
      </w:r>
      <w:proofErr w:type="spellStart"/>
      <w:r w:rsidR="000A4BA6" w:rsidRPr="000A4BA6">
        <w:rPr>
          <w:rFonts w:ascii="Times New Roman" w:eastAsia="Times New Roman" w:hAnsi="Times New Roman" w:cs="Times New Roman"/>
          <w:sz w:val="24"/>
          <w:szCs w:val="24"/>
          <w:lang w:eastAsia="ar-SA"/>
        </w:rPr>
        <w:t>sensör</w:t>
      </w:r>
      <w:proofErr w:type="spellEnd"/>
      <w:r w:rsidR="000A4BA6" w:rsidRPr="000A4BA6">
        <w:rPr>
          <w:rFonts w:ascii="Times New Roman" w:eastAsia="Times New Roman" w:hAnsi="Times New Roman" w:cs="Times New Roman"/>
          <w:sz w:val="24"/>
          <w:szCs w:val="24"/>
          <w:lang w:eastAsia="ar-SA"/>
        </w:rPr>
        <w:t>,</w:t>
      </w:r>
      <w:r w:rsidR="00310626">
        <w:rPr>
          <w:rFonts w:ascii="Times New Roman" w:eastAsia="Times New Roman" w:hAnsi="Times New Roman" w:cs="Times New Roman"/>
          <w:sz w:val="24"/>
          <w:szCs w:val="24"/>
          <w:lang w:eastAsia="ar-SA"/>
        </w:rPr>
        <w:t xml:space="preserve"> </w:t>
      </w:r>
      <w:proofErr w:type="spellStart"/>
      <w:r w:rsidR="000A4BA6" w:rsidRPr="000A4BA6">
        <w:rPr>
          <w:rFonts w:ascii="Times New Roman" w:eastAsia="Times New Roman" w:hAnsi="Times New Roman" w:cs="Times New Roman"/>
          <w:sz w:val="24"/>
          <w:szCs w:val="24"/>
          <w:lang w:eastAsia="ar-SA"/>
        </w:rPr>
        <w:t>bluetooth</w:t>
      </w:r>
      <w:proofErr w:type="spellEnd"/>
      <w:r w:rsidR="000A4BA6" w:rsidRPr="000A4BA6">
        <w:rPr>
          <w:rFonts w:ascii="Times New Roman" w:eastAsia="Times New Roman" w:hAnsi="Times New Roman" w:cs="Times New Roman"/>
          <w:sz w:val="24"/>
          <w:szCs w:val="24"/>
          <w:lang w:eastAsia="ar-SA"/>
        </w:rPr>
        <w:t xml:space="preserve"> </w:t>
      </w:r>
      <w:r w:rsidR="005133B3" w:rsidRPr="000A4BA6">
        <w:rPr>
          <w:rFonts w:ascii="Times New Roman" w:eastAsia="Times New Roman" w:hAnsi="Times New Roman" w:cs="Times New Roman"/>
          <w:sz w:val="24"/>
          <w:szCs w:val="24"/>
          <w:lang w:eastAsia="ar-SA"/>
        </w:rPr>
        <w:t>modül</w:t>
      </w:r>
      <w:r w:rsidR="005133B3">
        <w:rPr>
          <w:rFonts w:ascii="Times New Roman" w:eastAsia="Times New Roman" w:hAnsi="Times New Roman" w:cs="Times New Roman"/>
          <w:sz w:val="24"/>
          <w:szCs w:val="24"/>
          <w:lang w:eastAsia="ar-SA"/>
        </w:rPr>
        <w:t xml:space="preserve">, </w:t>
      </w:r>
      <w:proofErr w:type="spellStart"/>
      <w:r w:rsidR="005133B3">
        <w:rPr>
          <w:rFonts w:ascii="Times New Roman" w:eastAsia="Times New Roman" w:hAnsi="Times New Roman" w:cs="Times New Roman"/>
          <w:sz w:val="24"/>
          <w:szCs w:val="24"/>
          <w:lang w:eastAsia="ar-SA"/>
        </w:rPr>
        <w:t>mikrodenetleyicinin</w:t>
      </w:r>
      <w:proofErr w:type="spellEnd"/>
      <w:r w:rsidR="005133B3">
        <w:rPr>
          <w:rFonts w:ascii="Times New Roman" w:eastAsia="Times New Roman" w:hAnsi="Times New Roman" w:cs="Times New Roman"/>
          <w:sz w:val="24"/>
          <w:szCs w:val="24"/>
          <w:lang w:eastAsia="ar-SA"/>
        </w:rPr>
        <w:t xml:space="preserve"> </w:t>
      </w:r>
      <w:r w:rsidR="005133B3" w:rsidRPr="000A4BA6">
        <w:rPr>
          <w:rFonts w:ascii="Times New Roman" w:eastAsia="Times New Roman" w:hAnsi="Times New Roman" w:cs="Times New Roman"/>
          <w:sz w:val="24"/>
          <w:szCs w:val="24"/>
          <w:lang w:eastAsia="ar-SA"/>
        </w:rPr>
        <w:t>bir</w:t>
      </w:r>
      <w:r w:rsidR="000A4BA6" w:rsidRPr="000A4BA6">
        <w:rPr>
          <w:rFonts w:ascii="Times New Roman" w:eastAsia="Times New Roman" w:hAnsi="Times New Roman" w:cs="Times New Roman"/>
          <w:sz w:val="24"/>
          <w:szCs w:val="24"/>
          <w:lang w:eastAsia="ar-SA"/>
        </w:rPr>
        <w:t xml:space="preserve"> araya getir</w:t>
      </w:r>
      <w:r w:rsidR="00DB095A">
        <w:rPr>
          <w:rFonts w:ascii="Times New Roman" w:eastAsia="Times New Roman" w:hAnsi="Times New Roman" w:cs="Times New Roman"/>
          <w:sz w:val="24"/>
          <w:szCs w:val="24"/>
          <w:lang w:eastAsia="ar-SA"/>
        </w:rPr>
        <w:t>i</w:t>
      </w:r>
      <w:r w:rsidR="000A4BA6" w:rsidRPr="000A4BA6">
        <w:rPr>
          <w:rFonts w:ascii="Times New Roman" w:eastAsia="Times New Roman" w:hAnsi="Times New Roman" w:cs="Times New Roman"/>
          <w:sz w:val="24"/>
          <w:szCs w:val="24"/>
          <w:lang w:eastAsia="ar-SA"/>
        </w:rPr>
        <w:t>l</w:t>
      </w:r>
      <w:r w:rsidR="005133B3">
        <w:rPr>
          <w:rFonts w:ascii="Times New Roman" w:eastAsia="Times New Roman" w:hAnsi="Times New Roman" w:cs="Times New Roman"/>
          <w:sz w:val="24"/>
          <w:szCs w:val="24"/>
          <w:lang w:eastAsia="ar-SA"/>
        </w:rPr>
        <w:t>mesiyle robotun hareketleri test edilmiştir</w:t>
      </w:r>
      <w:r w:rsidR="00DB095A" w:rsidRPr="000A4BA6">
        <w:rPr>
          <w:rFonts w:ascii="Times New Roman" w:eastAsia="Times New Roman" w:hAnsi="Times New Roman" w:cs="Times New Roman"/>
          <w:sz w:val="24"/>
          <w:szCs w:val="24"/>
          <w:lang w:eastAsia="ar-SA"/>
        </w:rPr>
        <w:t xml:space="preserve">. </w:t>
      </w:r>
      <w:r w:rsidR="005133B3">
        <w:rPr>
          <w:rFonts w:ascii="Times New Roman" w:eastAsia="Times New Roman" w:hAnsi="Times New Roman" w:cs="Times New Roman"/>
          <w:sz w:val="24"/>
          <w:szCs w:val="24"/>
          <w:lang w:eastAsia="ar-SA"/>
        </w:rPr>
        <w:t>Böylelikle çıkan hatalar tespit edilerek gerekli önlemler alınmıştır.</w:t>
      </w:r>
      <w:r w:rsidR="00370BE4">
        <w:rPr>
          <w:rFonts w:ascii="Times New Roman" w:eastAsia="Times New Roman" w:hAnsi="Times New Roman" w:cs="Times New Roman"/>
          <w:sz w:val="24"/>
          <w:szCs w:val="24"/>
          <w:lang w:eastAsia="ar-SA"/>
        </w:rPr>
        <w:t xml:space="preserve"> </w:t>
      </w:r>
      <w:r w:rsidR="005133B3">
        <w:rPr>
          <w:rFonts w:ascii="Times New Roman" w:eastAsia="Times New Roman" w:hAnsi="Times New Roman" w:cs="Times New Roman"/>
          <w:sz w:val="24"/>
          <w:szCs w:val="24"/>
          <w:lang w:eastAsia="ar-SA"/>
        </w:rPr>
        <w:t>Bluetooth ile uzaktan kumanda yöntemiyle kontrolü sağlanması için</w:t>
      </w:r>
      <w:r w:rsidR="00370BE4">
        <w:rPr>
          <w:rFonts w:ascii="Times New Roman" w:eastAsia="Times New Roman" w:hAnsi="Times New Roman" w:cs="Times New Roman"/>
          <w:sz w:val="24"/>
          <w:szCs w:val="24"/>
          <w:lang w:eastAsia="ar-SA"/>
        </w:rPr>
        <w:t xml:space="preserve"> </w:t>
      </w:r>
      <w:proofErr w:type="spellStart"/>
      <w:r w:rsidR="005133B3">
        <w:rPr>
          <w:rFonts w:ascii="Times New Roman" w:eastAsia="Times New Roman" w:hAnsi="Times New Roman" w:cs="Times New Roman"/>
          <w:sz w:val="24"/>
          <w:szCs w:val="24"/>
          <w:lang w:eastAsia="ar-SA"/>
        </w:rPr>
        <w:t>Arduino</w:t>
      </w:r>
      <w:proofErr w:type="spellEnd"/>
      <w:r w:rsidR="005133B3">
        <w:rPr>
          <w:rFonts w:ascii="Times New Roman" w:eastAsia="Times New Roman" w:hAnsi="Times New Roman" w:cs="Times New Roman"/>
          <w:sz w:val="24"/>
          <w:szCs w:val="24"/>
          <w:lang w:eastAsia="ar-SA"/>
        </w:rPr>
        <w:t xml:space="preserve"> ile Bluetooth modülünün bağlantısı gerçekleştirilmiştir.</w:t>
      </w:r>
      <w:r w:rsidR="00F8428E">
        <w:rPr>
          <w:rFonts w:ascii="Times New Roman" w:eastAsia="Times New Roman" w:hAnsi="Times New Roman" w:cs="Times New Roman"/>
          <w:sz w:val="24"/>
          <w:szCs w:val="24"/>
          <w:lang w:eastAsia="ar-SA"/>
        </w:rPr>
        <w:t xml:space="preserve"> </w:t>
      </w:r>
      <w:r w:rsidR="00370BE4">
        <w:rPr>
          <w:rFonts w:ascii="Times New Roman" w:eastAsia="Times New Roman" w:hAnsi="Times New Roman" w:cs="Times New Roman"/>
          <w:sz w:val="24"/>
          <w:szCs w:val="24"/>
          <w:lang w:eastAsia="ar-SA"/>
        </w:rPr>
        <w:t>S</w:t>
      </w:r>
      <w:r w:rsidR="000A4BA6" w:rsidRPr="000A4BA6">
        <w:rPr>
          <w:rFonts w:ascii="Times New Roman" w:eastAsia="Times New Roman" w:hAnsi="Times New Roman" w:cs="Times New Roman"/>
          <w:sz w:val="24"/>
          <w:szCs w:val="24"/>
          <w:lang w:eastAsia="ar-SA"/>
        </w:rPr>
        <w:t>olid Works</w:t>
      </w:r>
      <w:r w:rsidR="00370BE4">
        <w:rPr>
          <w:rFonts w:ascii="Times New Roman" w:eastAsia="Times New Roman" w:hAnsi="Times New Roman" w:cs="Times New Roman"/>
          <w:sz w:val="24"/>
          <w:szCs w:val="24"/>
          <w:lang w:eastAsia="ar-SA"/>
        </w:rPr>
        <w:t xml:space="preserve"> üzerinde tasarlanan gövde ve kapak 3D baskı ile elde edilmiştir.</w:t>
      </w:r>
    </w:p>
    <w:p w14:paraId="3D22AD58" w14:textId="77777777" w:rsidR="00F8428E" w:rsidRDefault="00F8428E" w:rsidP="00023740">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68C1558B" w14:textId="77777777" w:rsidR="00F8428E" w:rsidRPr="000A4BA6" w:rsidRDefault="00F8428E" w:rsidP="00F8428E">
      <w:pPr>
        <w:suppressAutoHyphens/>
        <w:spacing w:after="0" w:line="360" w:lineRule="auto"/>
        <w:jc w:val="both"/>
        <w:rPr>
          <w:rFonts w:ascii="Times New Roman" w:eastAsia="Times New Roman" w:hAnsi="Times New Roman" w:cs="Times New Roman"/>
          <w:sz w:val="24"/>
          <w:szCs w:val="24"/>
          <w:lang w:eastAsia="ar-SA"/>
        </w:rPr>
      </w:pPr>
    </w:p>
    <w:p w14:paraId="02C786B4" w14:textId="65E71AE7" w:rsidR="000A4BA6" w:rsidRPr="000A4BA6" w:rsidRDefault="00F8428E" w:rsidP="00023740">
      <w:pPr>
        <w:suppressAutoHyphens/>
        <w:spacing w:after="0"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Robotun tasarımında kullanılan tüm birimler, baskıdan elde edilen gövde içerisine kolaylıkla yerleştir</w:t>
      </w:r>
      <w:r>
        <w:rPr>
          <w:rFonts w:ascii="Times New Roman" w:eastAsia="Times New Roman" w:hAnsi="Times New Roman" w:cs="Times New Roman"/>
          <w:sz w:val="24"/>
          <w:szCs w:val="24"/>
          <w:lang w:eastAsia="ar-SA"/>
        </w:rPr>
        <w:t>ilip, montajı sağlanmıştır</w:t>
      </w:r>
      <w:r w:rsidR="000A4BA6" w:rsidRPr="000A4BA6">
        <w:rPr>
          <w:rFonts w:ascii="Times New Roman" w:eastAsia="Times New Roman" w:hAnsi="Times New Roman" w:cs="Times New Roman"/>
          <w:sz w:val="24"/>
          <w:szCs w:val="24"/>
          <w:lang w:eastAsia="ar-SA"/>
        </w:rPr>
        <w:t>.</w:t>
      </w: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Tasarım esnasında müd</w:t>
      </w:r>
      <w:r w:rsidR="00B77926">
        <w:rPr>
          <w:rFonts w:ascii="Times New Roman" w:eastAsia="Times New Roman" w:hAnsi="Times New Roman" w:cs="Times New Roman"/>
          <w:sz w:val="24"/>
          <w:szCs w:val="24"/>
          <w:lang w:eastAsia="ar-SA"/>
        </w:rPr>
        <w:t>a</w:t>
      </w:r>
      <w:r w:rsidR="000A4BA6" w:rsidRPr="000A4BA6">
        <w:rPr>
          <w:rFonts w:ascii="Times New Roman" w:eastAsia="Times New Roman" w:hAnsi="Times New Roman" w:cs="Times New Roman"/>
          <w:sz w:val="24"/>
          <w:szCs w:val="24"/>
          <w:lang w:eastAsia="ar-SA"/>
        </w:rPr>
        <w:t>h</w:t>
      </w:r>
      <w:r w:rsidR="00DB095A">
        <w:rPr>
          <w:rFonts w:ascii="Times New Roman" w:eastAsia="Times New Roman" w:hAnsi="Times New Roman" w:cs="Times New Roman"/>
          <w:sz w:val="24"/>
          <w:szCs w:val="24"/>
          <w:lang w:eastAsia="ar-SA"/>
        </w:rPr>
        <w:t>a</w:t>
      </w:r>
      <w:r w:rsidR="000A4BA6" w:rsidRPr="000A4BA6">
        <w:rPr>
          <w:rFonts w:ascii="Times New Roman" w:eastAsia="Times New Roman" w:hAnsi="Times New Roman" w:cs="Times New Roman"/>
          <w:sz w:val="24"/>
          <w:szCs w:val="24"/>
          <w:lang w:eastAsia="ar-SA"/>
        </w:rPr>
        <w:t>le edilmesi gereke</w:t>
      </w:r>
      <w:r w:rsidR="00DB095A">
        <w:rPr>
          <w:rFonts w:ascii="Times New Roman" w:eastAsia="Times New Roman" w:hAnsi="Times New Roman" w:cs="Times New Roman"/>
          <w:sz w:val="24"/>
          <w:szCs w:val="24"/>
          <w:lang w:eastAsia="ar-SA"/>
        </w:rPr>
        <w:t>bilecek</w:t>
      </w:r>
      <w:r w:rsidR="000A4BA6" w:rsidRPr="000A4BA6">
        <w:rPr>
          <w:rFonts w:ascii="Times New Roman" w:eastAsia="Times New Roman" w:hAnsi="Times New Roman" w:cs="Times New Roman"/>
          <w:sz w:val="24"/>
          <w:szCs w:val="24"/>
          <w:lang w:eastAsia="ar-SA"/>
        </w:rPr>
        <w:t xml:space="preserve"> durumların olabileceği göz önüne alınarak, dış kabuk çıkarılabili</w:t>
      </w:r>
      <w:r w:rsidR="00DB095A">
        <w:rPr>
          <w:rFonts w:ascii="Times New Roman" w:eastAsia="Times New Roman" w:hAnsi="Times New Roman" w:cs="Times New Roman"/>
          <w:sz w:val="24"/>
          <w:szCs w:val="24"/>
          <w:lang w:eastAsia="ar-SA"/>
        </w:rPr>
        <w:t>r</w:t>
      </w:r>
      <w:r w:rsidR="000A4BA6" w:rsidRPr="000A4BA6">
        <w:rPr>
          <w:rFonts w:ascii="Times New Roman" w:eastAsia="Times New Roman" w:hAnsi="Times New Roman" w:cs="Times New Roman"/>
          <w:sz w:val="24"/>
          <w:szCs w:val="24"/>
          <w:lang w:eastAsia="ar-SA"/>
        </w:rPr>
        <w:t xml:space="preserve"> şekilde montajlanmıştır. </w:t>
      </w:r>
    </w:p>
    <w:p w14:paraId="3B876608"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5462150D" w14:textId="5A07A9EC" w:rsidR="000A4BA6" w:rsidRPr="000A4BA6" w:rsidRDefault="000A4BA6" w:rsidP="000A4BA6">
      <w:pPr>
        <w:suppressAutoHyphens/>
        <w:spacing w:after="0" w:line="360" w:lineRule="auto"/>
        <w:jc w:val="center"/>
        <w:rPr>
          <w:rFonts w:ascii="Times New Roman" w:eastAsia="Times New Roman" w:hAnsi="Times New Roman" w:cs="Times New Roman"/>
          <w:sz w:val="24"/>
          <w:szCs w:val="24"/>
          <w:lang w:eastAsia="ar-SA"/>
        </w:rPr>
      </w:pPr>
    </w:p>
    <w:p w14:paraId="51CE83E4"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7AA69871" w14:textId="77777777" w:rsidR="000A4BA6" w:rsidRPr="000A4BA6" w:rsidRDefault="000A4BA6" w:rsidP="000A4BA6">
      <w:pPr>
        <w:suppressAutoHyphens/>
        <w:spacing w:after="0" w:line="360" w:lineRule="auto"/>
        <w:jc w:val="both"/>
        <w:rPr>
          <w:rFonts w:ascii="Times New Roman" w:eastAsia="Times New Roman" w:hAnsi="Times New Roman" w:cs="Times New Roman"/>
          <w:sz w:val="24"/>
          <w:szCs w:val="24"/>
          <w:lang w:eastAsia="ar-SA"/>
        </w:rPr>
      </w:pPr>
    </w:p>
    <w:p w14:paraId="46A34AA8" w14:textId="6C7E6EA7" w:rsidR="000A4BA6" w:rsidRPr="000A4BA6" w:rsidRDefault="000A1FD5" w:rsidP="000A1FD5">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3E13090D" wp14:editId="58955A45">
            <wp:extent cx="4280597" cy="3486701"/>
            <wp:effectExtent l="0" t="0" r="571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pic:nvPicPr>
                  <pic:blipFill>
                    <a:blip r:embed="rId41">
                      <a:extLst>
                        <a:ext uri="{28A0092B-C50C-407E-A947-70E740481C1C}">
                          <a14:useLocalDpi xmlns:a14="http://schemas.microsoft.com/office/drawing/2010/main" val="0"/>
                        </a:ext>
                      </a:extLst>
                    </a:blip>
                    <a:stretch>
                      <a:fillRect/>
                    </a:stretch>
                  </pic:blipFill>
                  <pic:spPr>
                    <a:xfrm>
                      <a:off x="0" y="0"/>
                      <a:ext cx="4324398" cy="3522379"/>
                    </a:xfrm>
                    <a:prstGeom prst="rect">
                      <a:avLst/>
                    </a:prstGeom>
                  </pic:spPr>
                </pic:pic>
              </a:graphicData>
            </a:graphic>
          </wp:inline>
        </w:drawing>
      </w:r>
    </w:p>
    <w:p w14:paraId="0173DFCF" w14:textId="418DC2E9" w:rsidR="000A4BA6" w:rsidRPr="000A4BA6" w:rsidRDefault="000A4BA6" w:rsidP="000A1FD5">
      <w:pPr>
        <w:suppressAutoHyphens/>
        <w:spacing w:after="0" w:line="360" w:lineRule="auto"/>
        <w:jc w:val="center"/>
        <w:rPr>
          <w:rFonts w:ascii="Times New Roman" w:eastAsia="Times New Roman" w:hAnsi="Times New Roman" w:cs="Times New Roman"/>
          <w:sz w:val="24"/>
          <w:szCs w:val="24"/>
          <w:lang w:eastAsia="ar-SA"/>
        </w:rPr>
      </w:pPr>
    </w:p>
    <w:p w14:paraId="401A22E3" w14:textId="57FAC698" w:rsidR="000A4BA6" w:rsidRPr="000A4BA6" w:rsidRDefault="000A4BA6" w:rsidP="000A1FD5">
      <w:pPr>
        <w:suppressAutoHyphens/>
        <w:spacing w:after="0" w:line="360" w:lineRule="auto"/>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1</w:t>
      </w:r>
      <w:r w:rsidRPr="000A4BA6">
        <w:rPr>
          <w:rFonts w:ascii="Times New Roman" w:eastAsia="Times New Roman" w:hAnsi="Times New Roman" w:cs="Times New Roman"/>
          <w:sz w:val="24"/>
          <w:szCs w:val="24"/>
          <w:lang w:eastAsia="ar-SA"/>
        </w:rPr>
        <w:t xml:space="preserve"> Tekerlekler ve Vakum Aparatının Montajı</w:t>
      </w:r>
    </w:p>
    <w:p w14:paraId="45B92652" w14:textId="77777777" w:rsidR="000A4BA6" w:rsidRPr="000A4BA6" w:rsidRDefault="000A4BA6" w:rsidP="000A4BA6">
      <w:pPr>
        <w:suppressAutoHyphens/>
        <w:spacing w:after="0" w:line="360" w:lineRule="auto"/>
        <w:rPr>
          <w:rFonts w:ascii="Times New Roman" w:eastAsia="Times New Roman" w:hAnsi="Times New Roman" w:cs="Times New Roman"/>
          <w:sz w:val="24"/>
          <w:szCs w:val="24"/>
          <w:lang w:eastAsia="ar-SA"/>
        </w:rPr>
      </w:pPr>
    </w:p>
    <w:p w14:paraId="6AFFF90B" w14:textId="77777777" w:rsidR="000A4BA6" w:rsidRPr="000A4BA6" w:rsidRDefault="000A4BA6" w:rsidP="000A4BA6">
      <w:pPr>
        <w:jc w:val="center"/>
        <w:rPr>
          <w:rFonts w:ascii="Times New Roman" w:eastAsia="Times New Roman" w:hAnsi="Times New Roman" w:cs="Times New Roman"/>
          <w:sz w:val="24"/>
          <w:szCs w:val="24"/>
          <w:lang w:eastAsia="ar-SA"/>
        </w:rPr>
      </w:pPr>
    </w:p>
    <w:p w14:paraId="7902125B" w14:textId="77777777" w:rsidR="000A4BA6" w:rsidRPr="000A4BA6" w:rsidRDefault="000A4BA6" w:rsidP="000A4BA6">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inline distT="0" distB="0" distL="0" distR="0" wp14:anchorId="3A6A07EC" wp14:editId="47B94470">
            <wp:extent cx="4267200" cy="320205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pic:nvPicPr>
                  <pic:blipFill>
                    <a:blip r:embed="rId42">
                      <a:extLst>
                        <a:ext uri="{28A0092B-C50C-407E-A947-70E740481C1C}">
                          <a14:useLocalDpi xmlns:a14="http://schemas.microsoft.com/office/drawing/2010/main" val="0"/>
                        </a:ext>
                      </a:extLst>
                    </a:blip>
                    <a:stretch>
                      <a:fillRect/>
                    </a:stretch>
                  </pic:blipFill>
                  <pic:spPr>
                    <a:xfrm>
                      <a:off x="0" y="0"/>
                      <a:ext cx="4281785" cy="3212999"/>
                    </a:xfrm>
                    <a:prstGeom prst="rect">
                      <a:avLst/>
                    </a:prstGeom>
                  </pic:spPr>
                </pic:pic>
              </a:graphicData>
            </a:graphic>
          </wp:inline>
        </w:drawing>
      </w:r>
    </w:p>
    <w:p w14:paraId="5F871488" w14:textId="33B4DBB7" w:rsidR="000A4BA6" w:rsidRPr="000A4BA6" w:rsidRDefault="000A4BA6" w:rsidP="000A4BA6">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2</w:t>
      </w:r>
      <w:r w:rsidRPr="000A4BA6">
        <w:rPr>
          <w:rFonts w:ascii="Times New Roman" w:eastAsia="Times New Roman" w:hAnsi="Times New Roman" w:cs="Times New Roman"/>
          <w:sz w:val="24"/>
          <w:szCs w:val="24"/>
          <w:lang w:eastAsia="ar-SA"/>
        </w:rPr>
        <w:t xml:space="preserve"> Robotun Ön Görünümü</w:t>
      </w:r>
    </w:p>
    <w:p w14:paraId="2F1D0768" w14:textId="77777777" w:rsidR="000A1FD5" w:rsidRDefault="000A1FD5" w:rsidP="000A1FD5">
      <w:pPr>
        <w:jc w:val="center"/>
        <w:rPr>
          <w:rFonts w:ascii="Times New Roman" w:eastAsia="Times New Roman" w:hAnsi="Times New Roman" w:cs="Times New Roman"/>
          <w:noProof/>
          <w:sz w:val="24"/>
          <w:szCs w:val="24"/>
          <w:lang w:eastAsia="ar-SA"/>
        </w:rPr>
      </w:pPr>
    </w:p>
    <w:p w14:paraId="501F6BFF" w14:textId="77777777" w:rsidR="000A1FD5" w:rsidRDefault="000A1FD5" w:rsidP="000A1FD5">
      <w:pPr>
        <w:jc w:val="center"/>
        <w:rPr>
          <w:rFonts w:ascii="Times New Roman" w:eastAsia="Times New Roman" w:hAnsi="Times New Roman" w:cs="Times New Roman"/>
          <w:noProof/>
          <w:sz w:val="24"/>
          <w:szCs w:val="24"/>
          <w:lang w:eastAsia="ar-SA"/>
        </w:rPr>
      </w:pPr>
    </w:p>
    <w:p w14:paraId="011A8878" w14:textId="77777777" w:rsidR="000A1FD5" w:rsidRDefault="000A1FD5" w:rsidP="000A1FD5">
      <w:pPr>
        <w:jc w:val="center"/>
        <w:rPr>
          <w:rFonts w:ascii="Times New Roman" w:eastAsia="Times New Roman" w:hAnsi="Times New Roman" w:cs="Times New Roman"/>
          <w:noProof/>
          <w:sz w:val="24"/>
          <w:szCs w:val="24"/>
          <w:lang w:eastAsia="ar-SA"/>
        </w:rPr>
      </w:pPr>
    </w:p>
    <w:p w14:paraId="70BC3014" w14:textId="77777777" w:rsidR="000A1FD5" w:rsidRDefault="000A1FD5" w:rsidP="000A1FD5">
      <w:pPr>
        <w:jc w:val="center"/>
        <w:rPr>
          <w:rFonts w:ascii="Times New Roman" w:eastAsia="Times New Roman" w:hAnsi="Times New Roman" w:cs="Times New Roman"/>
          <w:noProof/>
          <w:sz w:val="24"/>
          <w:szCs w:val="24"/>
          <w:lang w:eastAsia="ar-SA"/>
        </w:rPr>
      </w:pPr>
    </w:p>
    <w:p w14:paraId="109CED6F" w14:textId="71F21FD5" w:rsidR="000A4BA6" w:rsidRPr="000A4BA6" w:rsidRDefault="000A4BA6" w:rsidP="000A1FD5">
      <w:pPr>
        <w:jc w:val="center"/>
        <w:rPr>
          <w:rFonts w:ascii="Times New Roman" w:eastAsia="Times New Roman" w:hAnsi="Times New Roman" w:cs="Times New Roman"/>
          <w:sz w:val="24"/>
          <w:szCs w:val="24"/>
          <w:lang w:eastAsia="ar-SA"/>
        </w:rPr>
      </w:pPr>
      <w:r w:rsidRPr="000A4BA6">
        <w:rPr>
          <w:rFonts w:ascii="Times New Roman" w:eastAsia="Times New Roman" w:hAnsi="Times New Roman" w:cs="Times New Roman"/>
          <w:noProof/>
          <w:sz w:val="24"/>
          <w:szCs w:val="24"/>
          <w:lang w:eastAsia="ar-SA"/>
        </w:rPr>
        <w:drawing>
          <wp:anchor distT="0" distB="0" distL="114300" distR="114300" simplePos="0" relativeHeight="251665920" behindDoc="0" locked="0" layoutInCell="1" allowOverlap="1" wp14:anchorId="0101D5AA" wp14:editId="5C84713F">
            <wp:simplePos x="0" y="0"/>
            <wp:positionH relativeFrom="column">
              <wp:posOffset>928838</wp:posOffset>
            </wp:positionH>
            <wp:positionV relativeFrom="paragraph">
              <wp:posOffset>-759537</wp:posOffset>
            </wp:positionV>
            <wp:extent cx="4069583" cy="3588546"/>
            <wp:effectExtent l="0" t="0" r="7620" b="0"/>
            <wp:wrapNone/>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pic:nvPicPr>
                  <pic:blipFill>
                    <a:blip r:embed="rId43">
                      <a:extLst>
                        <a:ext uri="{28A0092B-C50C-407E-A947-70E740481C1C}">
                          <a14:useLocalDpi xmlns:a14="http://schemas.microsoft.com/office/drawing/2010/main" val="0"/>
                        </a:ext>
                      </a:extLst>
                    </a:blip>
                    <a:stretch>
                      <a:fillRect/>
                    </a:stretch>
                  </pic:blipFill>
                  <pic:spPr>
                    <a:xfrm>
                      <a:off x="0" y="0"/>
                      <a:ext cx="4069583" cy="3588546"/>
                    </a:xfrm>
                    <a:prstGeom prst="rect">
                      <a:avLst/>
                    </a:prstGeom>
                  </pic:spPr>
                </pic:pic>
              </a:graphicData>
            </a:graphic>
            <wp14:sizeRelH relativeFrom="margin">
              <wp14:pctWidth>0</wp14:pctWidth>
            </wp14:sizeRelH>
            <wp14:sizeRelV relativeFrom="margin">
              <wp14:pctHeight>0</wp14:pctHeight>
            </wp14:sizeRelV>
          </wp:anchor>
        </w:drawing>
      </w:r>
    </w:p>
    <w:p w14:paraId="7D4174FF" w14:textId="77777777" w:rsidR="00BE4DDB" w:rsidRDefault="00BE4DDB" w:rsidP="000A4BA6">
      <w:pPr>
        <w:jc w:val="center"/>
        <w:rPr>
          <w:rFonts w:ascii="Times New Roman" w:eastAsia="Times New Roman" w:hAnsi="Times New Roman" w:cs="Times New Roman"/>
          <w:sz w:val="24"/>
          <w:szCs w:val="24"/>
          <w:lang w:eastAsia="ar-SA"/>
        </w:rPr>
      </w:pPr>
    </w:p>
    <w:p w14:paraId="4FB6A620" w14:textId="77777777" w:rsidR="00BE4DDB" w:rsidRDefault="00BE4DDB" w:rsidP="000A4BA6">
      <w:pPr>
        <w:jc w:val="center"/>
        <w:rPr>
          <w:rFonts w:ascii="Times New Roman" w:eastAsia="Times New Roman" w:hAnsi="Times New Roman" w:cs="Times New Roman"/>
          <w:sz w:val="24"/>
          <w:szCs w:val="24"/>
          <w:lang w:eastAsia="ar-SA"/>
        </w:rPr>
      </w:pPr>
    </w:p>
    <w:p w14:paraId="58B105C1" w14:textId="77777777" w:rsidR="00BE4DDB" w:rsidRDefault="00BE4DDB" w:rsidP="000A4BA6">
      <w:pPr>
        <w:jc w:val="center"/>
        <w:rPr>
          <w:rFonts w:ascii="Times New Roman" w:eastAsia="Times New Roman" w:hAnsi="Times New Roman" w:cs="Times New Roman"/>
          <w:sz w:val="24"/>
          <w:szCs w:val="24"/>
          <w:lang w:eastAsia="ar-SA"/>
        </w:rPr>
      </w:pPr>
    </w:p>
    <w:p w14:paraId="3C8EB1B3" w14:textId="77777777" w:rsidR="00BE4DDB" w:rsidRDefault="00BE4DDB" w:rsidP="000A4BA6">
      <w:pPr>
        <w:jc w:val="center"/>
        <w:rPr>
          <w:rFonts w:ascii="Times New Roman" w:eastAsia="Times New Roman" w:hAnsi="Times New Roman" w:cs="Times New Roman"/>
          <w:sz w:val="24"/>
          <w:szCs w:val="24"/>
          <w:lang w:eastAsia="ar-SA"/>
        </w:rPr>
      </w:pPr>
    </w:p>
    <w:p w14:paraId="26C4769D" w14:textId="77777777" w:rsidR="00BE4DDB" w:rsidRDefault="00BE4DDB" w:rsidP="000A4BA6">
      <w:pPr>
        <w:jc w:val="center"/>
        <w:rPr>
          <w:rFonts w:ascii="Times New Roman" w:eastAsia="Times New Roman" w:hAnsi="Times New Roman" w:cs="Times New Roman"/>
          <w:sz w:val="24"/>
          <w:szCs w:val="24"/>
          <w:lang w:eastAsia="ar-SA"/>
        </w:rPr>
      </w:pPr>
    </w:p>
    <w:p w14:paraId="7D041FE0" w14:textId="77777777" w:rsidR="00A670EB" w:rsidRDefault="00A670EB" w:rsidP="00BE4DDB">
      <w:pPr>
        <w:jc w:val="center"/>
        <w:rPr>
          <w:rFonts w:ascii="Times New Roman" w:eastAsia="Times New Roman" w:hAnsi="Times New Roman" w:cs="Times New Roman"/>
          <w:sz w:val="24"/>
          <w:szCs w:val="24"/>
          <w:lang w:eastAsia="ar-SA"/>
        </w:rPr>
      </w:pPr>
    </w:p>
    <w:p w14:paraId="0B2913B8" w14:textId="77777777" w:rsidR="00F8428E" w:rsidRDefault="00F8428E" w:rsidP="00BE4DDB">
      <w:pPr>
        <w:jc w:val="center"/>
        <w:rPr>
          <w:rFonts w:ascii="Times New Roman" w:eastAsia="Times New Roman" w:hAnsi="Times New Roman" w:cs="Times New Roman"/>
          <w:sz w:val="24"/>
          <w:szCs w:val="24"/>
          <w:lang w:eastAsia="ar-SA"/>
        </w:rPr>
      </w:pPr>
    </w:p>
    <w:p w14:paraId="39569294" w14:textId="77777777" w:rsidR="00F8428E" w:rsidRDefault="00F8428E" w:rsidP="00BE4DDB">
      <w:pPr>
        <w:jc w:val="center"/>
        <w:rPr>
          <w:rFonts w:ascii="Times New Roman" w:eastAsia="Times New Roman" w:hAnsi="Times New Roman" w:cs="Times New Roman"/>
          <w:sz w:val="24"/>
          <w:szCs w:val="24"/>
          <w:lang w:eastAsia="ar-SA"/>
        </w:rPr>
      </w:pPr>
    </w:p>
    <w:p w14:paraId="05C44355" w14:textId="77777777" w:rsidR="00F8428E" w:rsidRDefault="00F8428E" w:rsidP="00BE4DDB">
      <w:pPr>
        <w:jc w:val="center"/>
        <w:rPr>
          <w:rFonts w:ascii="Times New Roman" w:eastAsia="Times New Roman" w:hAnsi="Times New Roman" w:cs="Times New Roman"/>
          <w:sz w:val="24"/>
          <w:szCs w:val="24"/>
          <w:lang w:eastAsia="ar-SA"/>
        </w:rPr>
      </w:pPr>
    </w:p>
    <w:p w14:paraId="0ECF6109" w14:textId="76D61C12" w:rsidR="00BE4DDB" w:rsidRDefault="00BE4DDB" w:rsidP="00BE4DDB">
      <w:pPr>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r w:rsidR="000A4BA6" w:rsidRPr="000A4BA6">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3</w:t>
      </w:r>
      <w:r w:rsidR="000A4BA6" w:rsidRPr="000A4BA6">
        <w:rPr>
          <w:rFonts w:ascii="Times New Roman" w:eastAsia="Times New Roman" w:hAnsi="Times New Roman" w:cs="Times New Roman"/>
          <w:sz w:val="24"/>
          <w:szCs w:val="24"/>
          <w:lang w:eastAsia="ar-SA"/>
        </w:rPr>
        <w:t xml:space="preserve"> Elektronik ve Mekanik Birimlerin Montaj</w:t>
      </w:r>
      <w:r w:rsidR="00E36416">
        <w:rPr>
          <w:rFonts w:ascii="Times New Roman" w:eastAsia="Times New Roman" w:hAnsi="Times New Roman" w:cs="Times New Roman"/>
          <w:sz w:val="24"/>
          <w:szCs w:val="24"/>
          <w:lang w:eastAsia="ar-SA"/>
        </w:rPr>
        <w:t>lanmış Hali</w:t>
      </w:r>
    </w:p>
    <w:p w14:paraId="201E9FA0" w14:textId="77777777" w:rsidR="006E0FA9" w:rsidRDefault="00BE4DDB" w:rsidP="006E0FA9">
      <w:pPr>
        <w:spacing w:line="360" w:lineRule="auto"/>
        <w:jc w:val="both"/>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           </w:t>
      </w:r>
    </w:p>
    <w:p w14:paraId="2CF2DAD8" w14:textId="7ED6099B" w:rsidR="00F412C1" w:rsidRDefault="006E0FA9" w:rsidP="006E0FA9">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eastAsia="ar-SA"/>
        </w:rPr>
        <w:lastRenderedPageBreak/>
        <w:t xml:space="preserve">         </w:t>
      </w:r>
      <w:r w:rsidR="00F412C1" w:rsidRPr="006B4E48">
        <w:rPr>
          <w:rFonts w:ascii="Times New Roman" w:hAnsi="Times New Roman" w:cs="Times New Roman"/>
          <w:sz w:val="24"/>
          <w:szCs w:val="24"/>
        </w:rPr>
        <w:t>Tasarlanan robotta,</w:t>
      </w:r>
      <w:r>
        <w:rPr>
          <w:rFonts w:ascii="Times New Roman" w:hAnsi="Times New Roman" w:cs="Times New Roman"/>
          <w:sz w:val="24"/>
          <w:szCs w:val="24"/>
        </w:rPr>
        <w:t xml:space="preserve"> </w:t>
      </w:r>
      <w:r w:rsidR="00F412C1" w:rsidRPr="006B4E48">
        <w:rPr>
          <w:rFonts w:ascii="Times New Roman" w:hAnsi="Times New Roman" w:cs="Times New Roman"/>
          <w:sz w:val="24"/>
          <w:szCs w:val="24"/>
        </w:rPr>
        <w:t>sistemin açılıp kapanabilir olması için</w:t>
      </w:r>
      <w:r w:rsidR="00F412C1">
        <w:rPr>
          <w:rFonts w:ascii="Times New Roman" w:hAnsi="Times New Roman" w:cs="Times New Roman"/>
          <w:sz w:val="24"/>
          <w:szCs w:val="24"/>
        </w:rPr>
        <w:t>,</w:t>
      </w:r>
      <w:r w:rsidR="00590C5B">
        <w:rPr>
          <w:rFonts w:ascii="Times New Roman" w:hAnsi="Times New Roman" w:cs="Times New Roman"/>
          <w:sz w:val="24"/>
          <w:szCs w:val="24"/>
        </w:rPr>
        <w:t xml:space="preserve"> </w:t>
      </w:r>
      <w:r w:rsidR="00F412C1" w:rsidRPr="006B4E48">
        <w:rPr>
          <w:rFonts w:ascii="Times New Roman" w:hAnsi="Times New Roman" w:cs="Times New Roman"/>
          <w:sz w:val="24"/>
          <w:szCs w:val="24"/>
        </w:rPr>
        <w:t xml:space="preserve">bir </w:t>
      </w:r>
      <w:proofErr w:type="spellStart"/>
      <w:r w:rsidR="00F412C1" w:rsidRPr="006B4E48">
        <w:rPr>
          <w:rFonts w:ascii="Times New Roman" w:hAnsi="Times New Roman" w:cs="Times New Roman"/>
          <w:sz w:val="24"/>
          <w:szCs w:val="24"/>
        </w:rPr>
        <w:t>switch</w:t>
      </w:r>
      <w:proofErr w:type="spellEnd"/>
      <w:r w:rsidR="00F412C1" w:rsidRPr="006B4E48">
        <w:rPr>
          <w:rFonts w:ascii="Times New Roman" w:hAnsi="Times New Roman" w:cs="Times New Roman"/>
          <w:sz w:val="24"/>
          <w:szCs w:val="24"/>
        </w:rPr>
        <w:t xml:space="preserve"> kullanılmıştır.</w:t>
      </w:r>
      <w:r w:rsidR="00310626">
        <w:rPr>
          <w:rFonts w:ascii="Times New Roman" w:hAnsi="Times New Roman" w:cs="Times New Roman"/>
          <w:sz w:val="24"/>
          <w:szCs w:val="24"/>
        </w:rPr>
        <w:t xml:space="preserve"> </w:t>
      </w:r>
      <w:r w:rsidR="00F412C1" w:rsidRPr="006B4E48">
        <w:rPr>
          <w:rFonts w:ascii="Times New Roman" w:hAnsi="Times New Roman" w:cs="Times New Roman"/>
          <w:sz w:val="24"/>
          <w:szCs w:val="24"/>
        </w:rPr>
        <w:t>Bu şekilde on/</w:t>
      </w:r>
      <w:proofErr w:type="spellStart"/>
      <w:r w:rsidR="00F412C1" w:rsidRPr="006B4E48">
        <w:rPr>
          <w:rFonts w:ascii="Times New Roman" w:hAnsi="Times New Roman" w:cs="Times New Roman"/>
          <w:sz w:val="24"/>
          <w:szCs w:val="24"/>
        </w:rPr>
        <w:t>off</w:t>
      </w:r>
      <w:proofErr w:type="spellEnd"/>
      <w:r w:rsidR="00F412C1" w:rsidRPr="006B4E48">
        <w:rPr>
          <w:rFonts w:ascii="Times New Roman" w:hAnsi="Times New Roman" w:cs="Times New Roman"/>
          <w:sz w:val="24"/>
          <w:szCs w:val="24"/>
        </w:rPr>
        <w:t xml:space="preserve"> sistemi sağlanmıştır. Butonlar, basılı olmadıkları sürece devrenin açık kalmasını sağlayarak akım geçişini engelleyen devre elemanlarıdır.</w:t>
      </w:r>
    </w:p>
    <w:p w14:paraId="202B01DA" w14:textId="7CC36C08" w:rsidR="00F412C1" w:rsidRDefault="00594F0E" w:rsidP="000A4BA6">
      <w:pPr>
        <w:jc w:val="center"/>
        <w:rPr>
          <w:rFonts w:ascii="Times New Roman" w:eastAsia="Times New Roman" w:hAnsi="Times New Roman" w:cs="Times New Roman"/>
          <w:sz w:val="24"/>
          <w:szCs w:val="24"/>
          <w:lang w:eastAsia="ar-SA"/>
        </w:rPr>
      </w:pPr>
      <w:r>
        <w:rPr>
          <w:rFonts w:ascii="Times New Roman" w:eastAsia="Times New Roman" w:hAnsi="Times New Roman" w:cs="Times New Roman"/>
          <w:noProof/>
          <w:sz w:val="24"/>
          <w:szCs w:val="24"/>
          <w:lang w:eastAsia="ar-SA"/>
        </w:rPr>
        <mc:AlternateContent>
          <mc:Choice Requires="wps">
            <w:drawing>
              <wp:anchor distT="0" distB="0" distL="114300" distR="114300" simplePos="0" relativeHeight="251723264" behindDoc="0" locked="0" layoutInCell="1" allowOverlap="1" wp14:anchorId="70147B52" wp14:editId="6ACB20E2">
                <wp:simplePos x="0" y="0"/>
                <wp:positionH relativeFrom="column">
                  <wp:posOffset>3571128</wp:posOffset>
                </wp:positionH>
                <wp:positionV relativeFrom="paragraph">
                  <wp:posOffset>1245703</wp:posOffset>
                </wp:positionV>
                <wp:extent cx="1144375" cy="271305"/>
                <wp:effectExtent l="0" t="0" r="17780" b="14605"/>
                <wp:wrapNone/>
                <wp:docPr id="25" name="Metin Kutusu 25"/>
                <wp:cNvGraphicFramePr/>
                <a:graphic xmlns:a="http://schemas.openxmlformats.org/drawingml/2006/main">
                  <a:graphicData uri="http://schemas.microsoft.com/office/word/2010/wordprocessingShape">
                    <wps:wsp>
                      <wps:cNvSpPr txBox="1"/>
                      <wps:spPr>
                        <a:xfrm>
                          <a:off x="0" y="0"/>
                          <a:ext cx="1144375" cy="271305"/>
                        </a:xfrm>
                        <a:prstGeom prst="rect">
                          <a:avLst/>
                        </a:prstGeom>
                        <a:solidFill>
                          <a:schemeClr val="lt1"/>
                        </a:solidFill>
                        <a:ln w="6350">
                          <a:solidFill>
                            <a:prstClr val="black"/>
                          </a:solidFill>
                        </a:ln>
                      </wps:spPr>
                      <wps:txbx>
                        <w:txbxContent>
                          <w:p w14:paraId="579C0BD9" w14:textId="1FB93823" w:rsidR="00594F0E" w:rsidRDefault="00594F0E">
                            <w:r>
                              <w:t>On/Off Düğmesi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47B52" id="Metin Kutusu 25" o:spid="_x0000_s1050" type="#_x0000_t202" style="position:absolute;left:0;text-align:left;margin-left:281.2pt;margin-top:98.1pt;width:90.1pt;height:21.3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" fillcolor="white [3201]" strokeweight=".5pt">
                <v:textbox>
                  <w:txbxContent>
                    <w:p w14:paraId="579C0BD9" w14:textId="1FB93823" w:rsidR="00594F0E" w:rsidRDefault="00594F0E">
                      <w:r>
                        <w:t>On/Off Düğmesi</w:t>
                      </w:r>
                    </w:p>
                  </w:txbxContent>
                </v:textbox>
              </v:shape>
            </w:pict>
          </mc:Fallback>
        </mc:AlternateContent>
      </w:r>
      <w:r>
        <w:rPr>
          <w:rFonts w:ascii="Times New Roman" w:eastAsia="Times New Roman" w:hAnsi="Times New Roman" w:cs="Times New Roman"/>
          <w:noProof/>
          <w:sz w:val="24"/>
          <w:szCs w:val="24"/>
          <w:lang w:eastAsia="ar-SA"/>
        </w:rPr>
        <mc:AlternateContent>
          <mc:Choice Requires="wps">
            <w:drawing>
              <wp:anchor distT="0" distB="0" distL="114300" distR="114300" simplePos="0" relativeHeight="251722240" behindDoc="0" locked="0" layoutInCell="1" allowOverlap="1" wp14:anchorId="62DCF61C" wp14:editId="7174FF3F">
                <wp:simplePos x="0" y="0"/>
                <wp:positionH relativeFrom="column">
                  <wp:posOffset>2948723</wp:posOffset>
                </wp:positionH>
                <wp:positionV relativeFrom="paragraph">
                  <wp:posOffset>1165644</wp:posOffset>
                </wp:positionV>
                <wp:extent cx="1517301" cy="10048"/>
                <wp:effectExtent l="0" t="76200" r="26035" b="85725"/>
                <wp:wrapNone/>
                <wp:docPr id="24" name="Düz Ok Bağlayıcısı 24"/>
                <wp:cNvGraphicFramePr/>
                <a:graphic xmlns:a="http://schemas.openxmlformats.org/drawingml/2006/main">
                  <a:graphicData uri="http://schemas.microsoft.com/office/word/2010/wordprocessingShape">
                    <wps:wsp>
                      <wps:cNvCnPr/>
                      <wps:spPr>
                        <a:xfrm flipV="1">
                          <a:off x="0" y="0"/>
                          <a:ext cx="1517301" cy="100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6F06E3" id="Düz Ok Bağlayıcısı 24" o:spid="_x0000_s1026" type="#_x0000_t32" style="position:absolute;margin-left:232.2pt;margin-top:91.8pt;width:119.45pt;height:.8pt;flip:y;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" strokecolor="black [3200]" strokeweight=".5pt">
                <v:stroke endarrow="block" joinstyle="miter"/>
              </v:shape>
            </w:pict>
          </mc:Fallback>
        </mc:AlternateContent>
      </w:r>
      <w:r>
        <w:rPr>
          <w:rFonts w:ascii="Times New Roman" w:eastAsia="Times New Roman" w:hAnsi="Times New Roman" w:cs="Times New Roman"/>
          <w:noProof/>
          <w:sz w:val="24"/>
          <w:szCs w:val="24"/>
          <w:lang w:eastAsia="ar-SA"/>
        </w:rPr>
        <w:drawing>
          <wp:inline distT="0" distB="0" distL="0" distR="0" wp14:anchorId="6CC99C6E" wp14:editId="4BBF63F1">
            <wp:extent cx="3898760" cy="3066749"/>
            <wp:effectExtent l="0" t="0" r="6985"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9676" cy="3075336"/>
                    </a:xfrm>
                    <a:prstGeom prst="rect">
                      <a:avLst/>
                    </a:prstGeom>
                  </pic:spPr>
                </pic:pic>
              </a:graphicData>
            </a:graphic>
          </wp:inline>
        </w:drawing>
      </w:r>
    </w:p>
    <w:p w14:paraId="605603F8" w14:textId="072566D0" w:rsidR="00FF2211" w:rsidRPr="00E140E4" w:rsidRDefault="00FF2211" w:rsidP="000A4BA6">
      <w:pPr>
        <w:jc w:val="center"/>
        <w:rPr>
          <w:rFonts w:ascii="Times New Roman" w:eastAsia="Times New Roman" w:hAnsi="Times New Roman" w:cs="Times New Roman"/>
          <w:sz w:val="24"/>
          <w:szCs w:val="24"/>
          <w:lang w:eastAsia="ar-SA"/>
        </w:rPr>
      </w:pPr>
      <w:r w:rsidRPr="00E140E4">
        <w:rPr>
          <w:rFonts w:ascii="Times New Roman" w:eastAsia="Times New Roman" w:hAnsi="Times New Roman" w:cs="Times New Roman"/>
          <w:sz w:val="24"/>
          <w:szCs w:val="24"/>
          <w:lang w:eastAsia="ar-SA"/>
        </w:rPr>
        <w:t>Şekil 4.</w:t>
      </w:r>
      <w:r w:rsidR="005B4B14">
        <w:rPr>
          <w:rFonts w:ascii="Times New Roman" w:eastAsia="Times New Roman" w:hAnsi="Times New Roman" w:cs="Times New Roman"/>
          <w:sz w:val="24"/>
          <w:szCs w:val="24"/>
          <w:lang w:eastAsia="ar-SA"/>
        </w:rPr>
        <w:t>4</w:t>
      </w:r>
      <w:r w:rsidRPr="00E140E4">
        <w:rPr>
          <w:rFonts w:ascii="Times New Roman" w:eastAsia="Times New Roman" w:hAnsi="Times New Roman" w:cs="Times New Roman"/>
          <w:sz w:val="24"/>
          <w:szCs w:val="24"/>
          <w:lang w:eastAsia="ar-SA"/>
        </w:rPr>
        <w:t xml:space="preserve"> </w:t>
      </w:r>
      <w:r w:rsidR="00594F0E">
        <w:rPr>
          <w:rFonts w:ascii="Times New Roman" w:eastAsia="Times New Roman" w:hAnsi="Times New Roman" w:cs="Times New Roman"/>
          <w:sz w:val="24"/>
          <w:szCs w:val="24"/>
          <w:lang w:eastAsia="ar-SA"/>
        </w:rPr>
        <w:t>On/</w:t>
      </w:r>
      <w:proofErr w:type="spellStart"/>
      <w:r w:rsidR="00594F0E">
        <w:rPr>
          <w:rFonts w:ascii="Times New Roman" w:eastAsia="Times New Roman" w:hAnsi="Times New Roman" w:cs="Times New Roman"/>
          <w:sz w:val="24"/>
          <w:szCs w:val="24"/>
          <w:lang w:eastAsia="ar-SA"/>
        </w:rPr>
        <w:t>Off</w:t>
      </w:r>
      <w:proofErr w:type="spellEnd"/>
      <w:r w:rsidR="00594F0E">
        <w:rPr>
          <w:rFonts w:ascii="Times New Roman" w:eastAsia="Times New Roman" w:hAnsi="Times New Roman" w:cs="Times New Roman"/>
          <w:sz w:val="24"/>
          <w:szCs w:val="24"/>
          <w:lang w:eastAsia="ar-SA"/>
        </w:rPr>
        <w:t xml:space="preserve"> Düğmesi</w:t>
      </w:r>
    </w:p>
    <w:p w14:paraId="0AD80AEC" w14:textId="77777777" w:rsidR="006E0FA9" w:rsidRDefault="00DF6641" w:rsidP="00DF66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E71BC0E" w14:textId="77777777" w:rsidR="00594F0E" w:rsidRDefault="006E0FA9" w:rsidP="00DF66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360F5CF" w14:textId="7A8565EB" w:rsidR="00571B08" w:rsidRPr="00571B08" w:rsidRDefault="00594F0E" w:rsidP="00DF66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1B08" w:rsidRPr="00571B08">
        <w:rPr>
          <w:rFonts w:ascii="Times New Roman" w:hAnsi="Times New Roman" w:cs="Times New Roman"/>
          <w:sz w:val="24"/>
          <w:szCs w:val="24"/>
        </w:rPr>
        <w:t>Tasarlanan robot,</w:t>
      </w:r>
      <w:r w:rsidR="00310626">
        <w:rPr>
          <w:rFonts w:ascii="Times New Roman" w:hAnsi="Times New Roman" w:cs="Times New Roman"/>
          <w:sz w:val="24"/>
          <w:szCs w:val="24"/>
        </w:rPr>
        <w:t xml:space="preserve"> </w:t>
      </w:r>
      <w:proofErr w:type="spellStart"/>
      <w:r w:rsidR="00571B08" w:rsidRPr="00571B08">
        <w:rPr>
          <w:rFonts w:ascii="Times New Roman" w:hAnsi="Times New Roman" w:cs="Times New Roman"/>
          <w:sz w:val="24"/>
          <w:szCs w:val="24"/>
        </w:rPr>
        <w:t>Android</w:t>
      </w:r>
      <w:proofErr w:type="spellEnd"/>
      <w:r w:rsidR="00571B08" w:rsidRPr="00571B08">
        <w:rPr>
          <w:rFonts w:ascii="Times New Roman" w:hAnsi="Times New Roman" w:cs="Times New Roman"/>
          <w:sz w:val="24"/>
          <w:szCs w:val="24"/>
        </w:rPr>
        <w:t xml:space="preserve"> uygulamasıyla manuel </w:t>
      </w:r>
      <w:proofErr w:type="spellStart"/>
      <w:r w:rsidR="00571B08" w:rsidRPr="00571B08">
        <w:rPr>
          <w:rFonts w:ascii="Times New Roman" w:hAnsi="Times New Roman" w:cs="Times New Roman"/>
          <w:sz w:val="24"/>
          <w:szCs w:val="24"/>
        </w:rPr>
        <w:t>modda</w:t>
      </w:r>
      <w:proofErr w:type="spellEnd"/>
      <w:r w:rsidR="00571B08" w:rsidRPr="00571B08">
        <w:rPr>
          <w:rFonts w:ascii="Times New Roman" w:hAnsi="Times New Roman" w:cs="Times New Roman"/>
          <w:sz w:val="24"/>
          <w:szCs w:val="24"/>
        </w:rPr>
        <w:t xml:space="preserve"> kullanıcı tarafından kullanabilmektedir.</w:t>
      </w:r>
      <w:r w:rsidR="006E0FA9">
        <w:rPr>
          <w:rFonts w:ascii="Times New Roman" w:hAnsi="Times New Roman" w:cs="Times New Roman"/>
          <w:sz w:val="24"/>
          <w:szCs w:val="24"/>
        </w:rPr>
        <w:t xml:space="preserve"> </w:t>
      </w:r>
      <w:r w:rsidR="00571B08" w:rsidRPr="00571B08">
        <w:rPr>
          <w:rFonts w:ascii="Times New Roman" w:hAnsi="Times New Roman" w:cs="Times New Roman"/>
          <w:sz w:val="24"/>
          <w:szCs w:val="24"/>
        </w:rPr>
        <w:t xml:space="preserve">Google Play </w:t>
      </w:r>
      <w:proofErr w:type="spellStart"/>
      <w:r w:rsidR="00571B08" w:rsidRPr="00571B08">
        <w:rPr>
          <w:rFonts w:ascii="Times New Roman" w:hAnsi="Times New Roman" w:cs="Times New Roman"/>
          <w:sz w:val="24"/>
          <w:szCs w:val="24"/>
        </w:rPr>
        <w:t>Store’da</w:t>
      </w:r>
      <w:proofErr w:type="spellEnd"/>
      <w:r w:rsidR="00571B08" w:rsidRPr="00571B08">
        <w:rPr>
          <w:rFonts w:ascii="Times New Roman" w:hAnsi="Times New Roman" w:cs="Times New Roman"/>
          <w:sz w:val="24"/>
          <w:szCs w:val="24"/>
        </w:rPr>
        <w:t xml:space="preserve"> bulunan Bluetooth Remote adlı uygulama ile </w:t>
      </w:r>
      <w:r w:rsidR="006E0FA9">
        <w:rPr>
          <w:rFonts w:ascii="Times New Roman" w:hAnsi="Times New Roman" w:cs="Times New Roman"/>
          <w:sz w:val="24"/>
          <w:szCs w:val="24"/>
        </w:rPr>
        <w:t xml:space="preserve">uzaktan kumanda için gerekli </w:t>
      </w:r>
      <w:r w:rsidR="00571B08" w:rsidRPr="00571B08">
        <w:rPr>
          <w:rFonts w:ascii="Times New Roman" w:hAnsi="Times New Roman" w:cs="Times New Roman"/>
          <w:sz w:val="24"/>
          <w:szCs w:val="24"/>
        </w:rPr>
        <w:t>butonlar oluşturulmuştur.</w:t>
      </w:r>
      <w:r w:rsidR="006E0FA9">
        <w:rPr>
          <w:rFonts w:ascii="Times New Roman" w:hAnsi="Times New Roman" w:cs="Times New Roman"/>
          <w:sz w:val="24"/>
          <w:szCs w:val="24"/>
        </w:rPr>
        <w:t xml:space="preserve"> </w:t>
      </w:r>
      <w:r w:rsidR="00571B08" w:rsidRPr="00571B08">
        <w:rPr>
          <w:rFonts w:ascii="Times New Roman" w:hAnsi="Times New Roman" w:cs="Times New Roman"/>
          <w:sz w:val="24"/>
          <w:szCs w:val="24"/>
        </w:rPr>
        <w:t xml:space="preserve">Bunun için uygulama ile cihazda bulunan HC-06 Bluetooth modülünün eşleştirilmesi gerekmektedir. Öncelikle telefon ile HC-06 arasındaki bağlantı </w:t>
      </w:r>
      <w:r w:rsidR="006E0FA9" w:rsidRPr="00571B08">
        <w:rPr>
          <w:rFonts w:ascii="Times New Roman" w:hAnsi="Times New Roman" w:cs="Times New Roman"/>
          <w:sz w:val="24"/>
          <w:szCs w:val="24"/>
        </w:rPr>
        <w:t>sağlanır. Bu</w:t>
      </w:r>
      <w:r w:rsidR="00571B08" w:rsidRPr="00571B08">
        <w:rPr>
          <w:rFonts w:ascii="Times New Roman" w:hAnsi="Times New Roman" w:cs="Times New Roman"/>
          <w:sz w:val="24"/>
          <w:szCs w:val="24"/>
        </w:rPr>
        <w:t xml:space="preserve"> bağlantı esnasında bir şifre istenir, genellikle bu şifre ‘1234’ şeklindedir.</w:t>
      </w:r>
    </w:p>
    <w:p w14:paraId="667601E4" w14:textId="530BDDE1" w:rsidR="006A5C96" w:rsidRPr="006A5C96" w:rsidRDefault="006A5C96" w:rsidP="006A5C96">
      <w:pPr>
        <w:spacing w:line="360" w:lineRule="auto"/>
        <w:jc w:val="both"/>
        <w:rPr>
          <w:rFonts w:ascii="Times New Roman" w:hAnsi="Times New Roman" w:cs="Times New Roman"/>
          <w:sz w:val="24"/>
          <w:szCs w:val="24"/>
        </w:rPr>
      </w:pPr>
      <w:r w:rsidRPr="006A5C96">
        <w:rPr>
          <w:rFonts w:ascii="Times New Roman" w:hAnsi="Times New Roman" w:cs="Times New Roman"/>
          <w:sz w:val="24"/>
          <w:szCs w:val="24"/>
        </w:rPr>
        <w:t xml:space="preserve">      Uygulamada ihtiyaca göre butonlar oluşturulmuştur. İleri, geri, sağ ve sol olmak üzere dört adet yön butonu </w:t>
      </w:r>
      <w:r w:rsidR="006E0FA9" w:rsidRPr="006A5C96">
        <w:rPr>
          <w:rFonts w:ascii="Times New Roman" w:hAnsi="Times New Roman" w:cs="Times New Roman"/>
          <w:sz w:val="24"/>
          <w:szCs w:val="24"/>
        </w:rPr>
        <w:t>bulunmaktadır</w:t>
      </w:r>
      <w:r w:rsidR="00A8047F">
        <w:rPr>
          <w:rFonts w:ascii="Times New Roman" w:hAnsi="Times New Roman" w:cs="Times New Roman"/>
          <w:sz w:val="24"/>
          <w:szCs w:val="24"/>
        </w:rPr>
        <w:t>.</w:t>
      </w:r>
      <w:r w:rsidR="00763B58">
        <w:rPr>
          <w:rFonts w:ascii="Times New Roman" w:hAnsi="Times New Roman" w:cs="Times New Roman"/>
          <w:sz w:val="24"/>
          <w:szCs w:val="24"/>
        </w:rPr>
        <w:t xml:space="preserve"> Ş</w:t>
      </w:r>
      <w:r w:rsidR="006E0FA9">
        <w:rPr>
          <w:rFonts w:ascii="Times New Roman" w:hAnsi="Times New Roman" w:cs="Times New Roman"/>
          <w:sz w:val="24"/>
          <w:szCs w:val="24"/>
        </w:rPr>
        <w:t>ekil</w:t>
      </w:r>
      <w:r w:rsidR="00763B58">
        <w:rPr>
          <w:rFonts w:ascii="Times New Roman" w:hAnsi="Times New Roman" w:cs="Times New Roman"/>
          <w:sz w:val="24"/>
          <w:szCs w:val="24"/>
        </w:rPr>
        <w:t xml:space="preserve"> </w:t>
      </w:r>
      <w:r w:rsidR="006E0FA9">
        <w:rPr>
          <w:rFonts w:ascii="Times New Roman" w:hAnsi="Times New Roman" w:cs="Times New Roman"/>
          <w:sz w:val="24"/>
          <w:szCs w:val="24"/>
        </w:rPr>
        <w:t>4.7</w:t>
      </w:r>
      <w:r w:rsidR="00763B58">
        <w:rPr>
          <w:rFonts w:ascii="Times New Roman" w:hAnsi="Times New Roman" w:cs="Times New Roman"/>
          <w:sz w:val="24"/>
          <w:szCs w:val="24"/>
        </w:rPr>
        <w:t>’de bu butonlar gösterilmiştir.</w:t>
      </w:r>
      <w:r w:rsidR="006E0FA9" w:rsidRPr="006A5C96">
        <w:rPr>
          <w:rFonts w:ascii="Times New Roman" w:hAnsi="Times New Roman" w:cs="Times New Roman"/>
          <w:sz w:val="24"/>
          <w:szCs w:val="24"/>
        </w:rPr>
        <w:t xml:space="preserve"> Bu</w:t>
      </w:r>
      <w:r w:rsidRPr="006A5C96">
        <w:rPr>
          <w:rFonts w:ascii="Times New Roman" w:hAnsi="Times New Roman" w:cs="Times New Roman"/>
          <w:sz w:val="24"/>
          <w:szCs w:val="24"/>
        </w:rPr>
        <w:t xml:space="preserve"> butonlar </w:t>
      </w:r>
      <w:proofErr w:type="spellStart"/>
      <w:r w:rsidRPr="006A5C96">
        <w:rPr>
          <w:rFonts w:ascii="Times New Roman" w:hAnsi="Times New Roman" w:cs="Times New Roman"/>
          <w:sz w:val="24"/>
          <w:szCs w:val="24"/>
        </w:rPr>
        <w:t>push</w:t>
      </w:r>
      <w:proofErr w:type="spellEnd"/>
      <w:r w:rsidRPr="006A5C96">
        <w:rPr>
          <w:rFonts w:ascii="Times New Roman" w:hAnsi="Times New Roman" w:cs="Times New Roman"/>
          <w:sz w:val="24"/>
          <w:szCs w:val="24"/>
        </w:rPr>
        <w:t xml:space="preserve"> buton olarak nitelendirilmektedir.</w:t>
      </w:r>
      <w:r w:rsidR="006E0FA9">
        <w:rPr>
          <w:rFonts w:ascii="Times New Roman" w:hAnsi="Times New Roman" w:cs="Times New Roman"/>
          <w:sz w:val="24"/>
          <w:szCs w:val="24"/>
        </w:rPr>
        <w:t xml:space="preserve"> </w:t>
      </w:r>
      <w:r w:rsidRPr="006A5C96">
        <w:rPr>
          <w:rFonts w:ascii="Times New Roman" w:hAnsi="Times New Roman" w:cs="Times New Roman"/>
          <w:sz w:val="24"/>
          <w:szCs w:val="24"/>
        </w:rPr>
        <w:t>Aynı yöndeki tuşa ikinci kez basınca hareket durmaktadır.</w:t>
      </w:r>
      <w:r w:rsidR="00763B58">
        <w:rPr>
          <w:rFonts w:ascii="Times New Roman" w:hAnsi="Times New Roman" w:cs="Times New Roman"/>
          <w:sz w:val="24"/>
          <w:szCs w:val="24"/>
        </w:rPr>
        <w:t xml:space="preserve"> </w:t>
      </w:r>
      <w:r w:rsidRPr="006A5C96">
        <w:rPr>
          <w:rFonts w:ascii="Times New Roman" w:hAnsi="Times New Roman" w:cs="Times New Roman"/>
          <w:sz w:val="24"/>
          <w:szCs w:val="24"/>
        </w:rPr>
        <w:t>Bu buton</w:t>
      </w:r>
      <w:r w:rsidR="00763B58">
        <w:rPr>
          <w:rFonts w:ascii="Times New Roman" w:hAnsi="Times New Roman" w:cs="Times New Roman"/>
          <w:sz w:val="24"/>
          <w:szCs w:val="24"/>
        </w:rPr>
        <w:t>lar</w:t>
      </w:r>
      <w:r w:rsidRPr="006A5C96">
        <w:rPr>
          <w:rFonts w:ascii="Times New Roman" w:hAnsi="Times New Roman" w:cs="Times New Roman"/>
          <w:sz w:val="24"/>
          <w:szCs w:val="24"/>
        </w:rPr>
        <w:t>a ek ol</w:t>
      </w:r>
      <w:r w:rsidR="00763B58">
        <w:rPr>
          <w:rFonts w:ascii="Times New Roman" w:hAnsi="Times New Roman" w:cs="Times New Roman"/>
          <w:sz w:val="24"/>
          <w:szCs w:val="24"/>
        </w:rPr>
        <w:t>ara</w:t>
      </w:r>
      <w:r w:rsidRPr="006A5C96">
        <w:rPr>
          <w:rFonts w:ascii="Times New Roman" w:hAnsi="Times New Roman" w:cs="Times New Roman"/>
          <w:sz w:val="24"/>
          <w:szCs w:val="24"/>
        </w:rPr>
        <w:t>k, “</w:t>
      </w:r>
      <w:proofErr w:type="spellStart"/>
      <w:r w:rsidRPr="006A5C96">
        <w:rPr>
          <w:rFonts w:ascii="Times New Roman" w:hAnsi="Times New Roman" w:cs="Times New Roman"/>
          <w:sz w:val="24"/>
          <w:szCs w:val="24"/>
        </w:rPr>
        <w:t>toggle</w:t>
      </w:r>
      <w:proofErr w:type="spellEnd"/>
      <w:r w:rsidRPr="006A5C96">
        <w:rPr>
          <w:rFonts w:ascii="Times New Roman" w:hAnsi="Times New Roman" w:cs="Times New Roman"/>
          <w:sz w:val="24"/>
          <w:szCs w:val="24"/>
        </w:rPr>
        <w:t xml:space="preserve">” buton olarak tasarlanan iki buton </w:t>
      </w:r>
      <w:r w:rsidR="00A8047F" w:rsidRPr="006A5C96">
        <w:rPr>
          <w:rFonts w:ascii="Times New Roman" w:hAnsi="Times New Roman" w:cs="Times New Roman"/>
          <w:sz w:val="24"/>
          <w:szCs w:val="24"/>
        </w:rPr>
        <w:t>bulunmaktadır. Bu</w:t>
      </w:r>
      <w:r w:rsidRPr="006A5C96">
        <w:rPr>
          <w:rFonts w:ascii="Times New Roman" w:hAnsi="Times New Roman" w:cs="Times New Roman"/>
          <w:sz w:val="24"/>
          <w:szCs w:val="24"/>
        </w:rPr>
        <w:t xml:space="preserve"> butonlar “otonom” ve “temizlik” butonları olarak ayarlanmıştır. Otonom butonuna bir kez basında otonom, ikinci kez basında manuel </w:t>
      </w:r>
      <w:proofErr w:type="spellStart"/>
      <w:r w:rsidRPr="006A5C96">
        <w:rPr>
          <w:rFonts w:ascii="Times New Roman" w:hAnsi="Times New Roman" w:cs="Times New Roman"/>
          <w:sz w:val="24"/>
          <w:szCs w:val="24"/>
        </w:rPr>
        <w:t>moduna</w:t>
      </w:r>
      <w:proofErr w:type="spellEnd"/>
      <w:r w:rsidRPr="006A5C96">
        <w:rPr>
          <w:rFonts w:ascii="Times New Roman" w:hAnsi="Times New Roman" w:cs="Times New Roman"/>
          <w:sz w:val="24"/>
          <w:szCs w:val="24"/>
        </w:rPr>
        <w:t xml:space="preserve"> geçmektedir. Temizleme butonunda bir kez basınca temizlik başlamakta ve ikinci kez basıldığında ise temizlik durmaktadır.</w:t>
      </w:r>
      <w:r w:rsidRPr="006A5C96">
        <w:rPr>
          <w:rFonts w:ascii="Times New Roman" w:hAnsi="Times New Roman" w:cs="Times New Roman"/>
          <w:color w:val="4D5156"/>
          <w:sz w:val="24"/>
          <w:szCs w:val="24"/>
          <w:shd w:val="clear" w:color="auto" w:fill="FFFFFF"/>
        </w:rPr>
        <w:t xml:space="preserve"> </w:t>
      </w:r>
      <w:proofErr w:type="spellStart"/>
      <w:r w:rsidRPr="006A5C96">
        <w:rPr>
          <w:rFonts w:ascii="Times New Roman" w:hAnsi="Times New Roman" w:cs="Times New Roman"/>
          <w:sz w:val="24"/>
          <w:szCs w:val="24"/>
        </w:rPr>
        <w:t>Toggle</w:t>
      </w:r>
      <w:proofErr w:type="spellEnd"/>
      <w:r w:rsidRPr="006A5C96">
        <w:rPr>
          <w:rFonts w:ascii="Times New Roman" w:hAnsi="Times New Roman" w:cs="Times New Roman"/>
          <w:sz w:val="24"/>
          <w:szCs w:val="24"/>
        </w:rPr>
        <w:t xml:space="preserve"> buton, bir döngü düğmesi veya açma / kapatma düğmesi olarak kullanılmaktadır.</w:t>
      </w:r>
      <w:r w:rsidR="00763B58">
        <w:rPr>
          <w:rFonts w:ascii="Times New Roman" w:hAnsi="Times New Roman" w:cs="Times New Roman"/>
          <w:sz w:val="24"/>
          <w:szCs w:val="24"/>
        </w:rPr>
        <w:t xml:space="preserve"> </w:t>
      </w:r>
      <w:r w:rsidRPr="006A5C96">
        <w:rPr>
          <w:rFonts w:ascii="Times New Roman" w:hAnsi="Times New Roman" w:cs="Times New Roman"/>
          <w:sz w:val="24"/>
          <w:szCs w:val="24"/>
        </w:rPr>
        <w:t>Kullan</w:t>
      </w:r>
      <w:r w:rsidR="00763B58">
        <w:rPr>
          <w:rFonts w:ascii="Times New Roman" w:hAnsi="Times New Roman" w:cs="Times New Roman"/>
          <w:sz w:val="24"/>
          <w:szCs w:val="24"/>
        </w:rPr>
        <w:t>ı</w:t>
      </w:r>
      <w:r w:rsidRPr="006A5C96">
        <w:rPr>
          <w:rFonts w:ascii="Times New Roman" w:hAnsi="Times New Roman" w:cs="Times New Roman"/>
          <w:sz w:val="24"/>
          <w:szCs w:val="24"/>
        </w:rPr>
        <w:t xml:space="preserve">cının önceden tanımlanmış bir seçenek grubundan birini seçmesini sağlayan bir grafik kontrol öğesidir. Her </w:t>
      </w:r>
      <w:r w:rsidRPr="006A5C96">
        <w:rPr>
          <w:rFonts w:ascii="Times New Roman" w:hAnsi="Times New Roman" w:cs="Times New Roman"/>
          <w:sz w:val="24"/>
          <w:szCs w:val="24"/>
        </w:rPr>
        <w:lastRenderedPageBreak/>
        <w:t>tıklamada içeriği değişen ve iki veya daha fazla değer arasında geçiş yapan bir düğme olarak kullanılır ve o anda görüntülenen değer kullanıcının seçimidir.</w:t>
      </w:r>
      <w:r w:rsidR="00A8047F">
        <w:rPr>
          <w:rFonts w:ascii="Times New Roman" w:hAnsi="Times New Roman" w:cs="Times New Roman"/>
          <w:sz w:val="24"/>
          <w:szCs w:val="24"/>
        </w:rPr>
        <w:t xml:space="preserve"> </w:t>
      </w:r>
      <w:proofErr w:type="spellStart"/>
      <w:r w:rsidRPr="006A5C96">
        <w:rPr>
          <w:rFonts w:ascii="Times New Roman" w:hAnsi="Times New Roman" w:cs="Times New Roman"/>
          <w:sz w:val="24"/>
          <w:szCs w:val="24"/>
        </w:rPr>
        <w:t>Push</w:t>
      </w:r>
      <w:proofErr w:type="spellEnd"/>
      <w:r w:rsidRPr="006A5C96">
        <w:rPr>
          <w:rFonts w:ascii="Times New Roman" w:hAnsi="Times New Roman" w:cs="Times New Roman"/>
          <w:sz w:val="24"/>
          <w:szCs w:val="24"/>
        </w:rPr>
        <w:t xml:space="preserve"> butonda ise butona </w:t>
      </w:r>
      <w:r w:rsidR="00763B58" w:rsidRPr="006A5C96">
        <w:rPr>
          <w:rFonts w:ascii="Times New Roman" w:hAnsi="Times New Roman" w:cs="Times New Roman"/>
          <w:sz w:val="24"/>
          <w:szCs w:val="24"/>
        </w:rPr>
        <w:t>basıldığında önceden</w:t>
      </w:r>
      <w:r w:rsidRPr="006A5C96">
        <w:rPr>
          <w:rFonts w:ascii="Times New Roman" w:hAnsi="Times New Roman" w:cs="Times New Roman"/>
          <w:sz w:val="24"/>
          <w:szCs w:val="24"/>
        </w:rPr>
        <w:t xml:space="preserve"> belirlenen seçenek aktif olurken, butona basma sonlandırıldığında ise diğer belirlenen seçenek aktif olmaktadır.</w:t>
      </w:r>
    </w:p>
    <w:p w14:paraId="49438239" w14:textId="77777777" w:rsidR="00680644" w:rsidRDefault="00680644" w:rsidP="004D2A8E">
      <w:pPr>
        <w:jc w:val="center"/>
        <w:rPr>
          <w:noProof/>
        </w:rPr>
      </w:pPr>
    </w:p>
    <w:p w14:paraId="5316751F" w14:textId="09317433" w:rsidR="00BE4DDB" w:rsidRDefault="00BE4DDB" w:rsidP="004D2A8E">
      <w:pPr>
        <w:jc w:val="center"/>
        <w:rPr>
          <w:rFonts w:ascii="Times New Roman" w:eastAsia="Times New Roman" w:hAnsi="Times New Roman" w:cs="Times New Roman"/>
          <w:b/>
          <w:bCs/>
          <w:sz w:val="24"/>
          <w:szCs w:val="24"/>
          <w:lang w:eastAsia="ar-SA"/>
        </w:rPr>
      </w:pPr>
      <w:r>
        <w:rPr>
          <w:noProof/>
        </w:rPr>
        <w:drawing>
          <wp:inline distT="0" distB="0" distL="0" distR="0" wp14:anchorId="52343E2E" wp14:editId="7EBCAC6F">
            <wp:extent cx="3114989" cy="5538011"/>
            <wp:effectExtent l="0" t="0" r="9525" b="571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0092" cy="5600418"/>
                    </a:xfrm>
                    <a:prstGeom prst="rect">
                      <a:avLst/>
                    </a:prstGeom>
                  </pic:spPr>
                </pic:pic>
              </a:graphicData>
            </a:graphic>
          </wp:inline>
        </w:drawing>
      </w:r>
    </w:p>
    <w:p w14:paraId="0B496A95" w14:textId="51D172A3" w:rsidR="00571B08" w:rsidRPr="00BE4DDB" w:rsidRDefault="00BE4DDB" w:rsidP="00BE4DDB">
      <w:pPr>
        <w:jc w:val="center"/>
        <w:rPr>
          <w:rFonts w:ascii="Times New Roman" w:eastAsia="Times New Roman" w:hAnsi="Times New Roman" w:cs="Times New Roman"/>
          <w:b/>
          <w:bCs/>
          <w:sz w:val="24"/>
          <w:szCs w:val="24"/>
          <w:lang w:eastAsia="ar-SA"/>
        </w:rPr>
      </w:pPr>
      <w:r w:rsidRPr="00BE4DDB">
        <w:rPr>
          <w:rFonts w:ascii="Times New Roman" w:hAnsi="Times New Roman" w:cs="Times New Roman"/>
          <w:sz w:val="24"/>
          <w:szCs w:val="24"/>
        </w:rPr>
        <w:t>Şekil 4.</w:t>
      </w:r>
      <w:r w:rsidR="005B4B14">
        <w:rPr>
          <w:rFonts w:ascii="Times New Roman" w:hAnsi="Times New Roman" w:cs="Times New Roman"/>
          <w:sz w:val="24"/>
          <w:szCs w:val="24"/>
        </w:rPr>
        <w:t>5</w:t>
      </w:r>
      <w:r w:rsidR="0051785A">
        <w:rPr>
          <w:rFonts w:ascii="Times New Roman" w:hAnsi="Times New Roman" w:cs="Times New Roman"/>
          <w:sz w:val="24"/>
          <w:szCs w:val="24"/>
        </w:rPr>
        <w:t xml:space="preserve"> </w:t>
      </w:r>
      <w:proofErr w:type="spellStart"/>
      <w:r w:rsidRPr="00BE4DDB">
        <w:rPr>
          <w:rFonts w:ascii="Times New Roman" w:hAnsi="Times New Roman" w:cs="Times New Roman"/>
          <w:sz w:val="24"/>
          <w:szCs w:val="24"/>
        </w:rPr>
        <w:t>Android</w:t>
      </w:r>
      <w:proofErr w:type="spellEnd"/>
      <w:r w:rsidRPr="00BE4DDB">
        <w:rPr>
          <w:rFonts w:ascii="Times New Roman" w:hAnsi="Times New Roman" w:cs="Times New Roman"/>
          <w:sz w:val="24"/>
          <w:szCs w:val="24"/>
        </w:rPr>
        <w:t xml:space="preserve"> Uygulaması ile Uzaktan Kontrol Sistemi</w:t>
      </w:r>
      <w:r w:rsidRPr="00BE4DDB">
        <w:rPr>
          <w:rFonts w:ascii="Times New Roman" w:eastAsia="Times New Roman" w:hAnsi="Times New Roman" w:cs="Times New Roman"/>
          <w:b/>
          <w:bCs/>
          <w:sz w:val="24"/>
          <w:szCs w:val="24"/>
          <w:lang w:eastAsia="ar-SA"/>
        </w:rPr>
        <w:t xml:space="preserve"> </w:t>
      </w:r>
      <w:r w:rsidR="00571B08" w:rsidRPr="00BE4DDB">
        <w:rPr>
          <w:rFonts w:ascii="Times New Roman" w:eastAsia="Times New Roman" w:hAnsi="Times New Roman" w:cs="Times New Roman"/>
          <w:b/>
          <w:bCs/>
          <w:sz w:val="24"/>
          <w:szCs w:val="24"/>
          <w:lang w:eastAsia="ar-SA"/>
        </w:rPr>
        <w:br w:type="page"/>
      </w:r>
    </w:p>
    <w:p w14:paraId="3925156D" w14:textId="0E206182" w:rsidR="000A5EF9" w:rsidRDefault="000A5EF9" w:rsidP="000A5EF9">
      <w:pPr>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lastRenderedPageBreak/>
        <w:t>5.SONUÇ VE ÖNERİLER</w:t>
      </w:r>
    </w:p>
    <w:p w14:paraId="1597E0DF" w14:textId="7E9A824E" w:rsidR="000A5EF9" w:rsidRDefault="000A5EF9" w:rsidP="000A5EF9">
      <w:pPr>
        <w:jc w:val="center"/>
        <w:rPr>
          <w:rFonts w:ascii="Times New Roman" w:eastAsia="Times New Roman" w:hAnsi="Times New Roman" w:cs="Times New Roman"/>
          <w:b/>
          <w:bCs/>
          <w:sz w:val="28"/>
          <w:szCs w:val="28"/>
          <w:lang w:eastAsia="ar-SA"/>
        </w:rPr>
      </w:pPr>
    </w:p>
    <w:p w14:paraId="16C1752E" w14:textId="30A70EE0" w:rsidR="00767382" w:rsidRPr="00C158BB" w:rsidRDefault="000A5EF9" w:rsidP="00767382">
      <w:pPr>
        <w:tabs>
          <w:tab w:val="left" w:pos="3930"/>
          <w:tab w:val="left" w:pos="769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63B58">
        <w:rPr>
          <w:rFonts w:ascii="Times New Roman" w:hAnsi="Times New Roman" w:cs="Times New Roman"/>
          <w:sz w:val="24"/>
          <w:szCs w:val="24"/>
        </w:rPr>
        <w:t xml:space="preserve">Son </w:t>
      </w:r>
      <w:r w:rsidR="00D8217E">
        <w:rPr>
          <w:rFonts w:ascii="Times New Roman" w:hAnsi="Times New Roman" w:cs="Times New Roman"/>
          <w:sz w:val="24"/>
          <w:szCs w:val="24"/>
        </w:rPr>
        <w:t xml:space="preserve">zamanlarda </w:t>
      </w:r>
      <w:r w:rsidRPr="005D1D0A">
        <w:rPr>
          <w:rFonts w:ascii="Times New Roman" w:hAnsi="Times New Roman" w:cs="Times New Roman"/>
          <w:sz w:val="24"/>
          <w:szCs w:val="24"/>
        </w:rPr>
        <w:t>teknolojik gelişmelerle birlikte akıllı cihazlar ve otonom sistemler</w:t>
      </w:r>
      <w:r>
        <w:rPr>
          <w:rFonts w:ascii="Times New Roman" w:hAnsi="Times New Roman" w:cs="Times New Roman"/>
          <w:sz w:val="24"/>
          <w:szCs w:val="24"/>
        </w:rPr>
        <w:t xml:space="preserve">in </w:t>
      </w:r>
      <w:r w:rsidRPr="005D1D0A">
        <w:rPr>
          <w:rFonts w:ascii="Times New Roman" w:hAnsi="Times New Roman" w:cs="Times New Roman"/>
          <w:sz w:val="24"/>
          <w:szCs w:val="24"/>
        </w:rPr>
        <w:t>geliş</w:t>
      </w:r>
      <w:r>
        <w:rPr>
          <w:rFonts w:ascii="Times New Roman" w:hAnsi="Times New Roman" w:cs="Times New Roman"/>
          <w:sz w:val="24"/>
          <w:szCs w:val="24"/>
        </w:rPr>
        <w:t>imi büyük</w:t>
      </w:r>
      <w:r w:rsidRPr="005D1D0A">
        <w:rPr>
          <w:rFonts w:ascii="Times New Roman" w:hAnsi="Times New Roman" w:cs="Times New Roman"/>
          <w:sz w:val="24"/>
          <w:szCs w:val="24"/>
        </w:rPr>
        <w:t xml:space="preserve"> ölçüde hız kazanmıştır.</w:t>
      </w:r>
      <w:r>
        <w:rPr>
          <w:rFonts w:ascii="Times New Roman" w:hAnsi="Times New Roman" w:cs="Times New Roman"/>
          <w:sz w:val="24"/>
          <w:szCs w:val="24"/>
        </w:rPr>
        <w:t xml:space="preserve"> Akıllı ev robotları da bu gelişmelerden oldukça yararlanmıştır.</w:t>
      </w:r>
      <w:r w:rsidR="00310626">
        <w:rPr>
          <w:rFonts w:ascii="Times New Roman" w:hAnsi="Times New Roman" w:cs="Times New Roman"/>
          <w:sz w:val="24"/>
          <w:szCs w:val="24"/>
        </w:rPr>
        <w:t xml:space="preserve"> </w:t>
      </w:r>
      <w:r>
        <w:rPr>
          <w:rFonts w:ascii="Times New Roman" w:hAnsi="Times New Roman" w:cs="Times New Roman"/>
          <w:sz w:val="24"/>
          <w:szCs w:val="24"/>
        </w:rPr>
        <w:t>Gü</w:t>
      </w:r>
      <w:r w:rsidR="00763B58">
        <w:rPr>
          <w:rFonts w:ascii="Times New Roman" w:hAnsi="Times New Roman" w:cs="Times New Roman"/>
          <w:sz w:val="24"/>
          <w:szCs w:val="24"/>
        </w:rPr>
        <w:t xml:space="preserve">ndelik </w:t>
      </w:r>
      <w:r>
        <w:rPr>
          <w:rFonts w:ascii="Times New Roman" w:hAnsi="Times New Roman" w:cs="Times New Roman"/>
          <w:sz w:val="24"/>
          <w:szCs w:val="24"/>
        </w:rPr>
        <w:t>hayatımızı kolaylaştıran tüm cihazlarda bu teknolojilerden yararlanıldığını görmekteyiz.</w:t>
      </w:r>
      <w:r w:rsidR="00310626">
        <w:rPr>
          <w:rFonts w:ascii="Times New Roman" w:hAnsi="Times New Roman" w:cs="Times New Roman"/>
          <w:sz w:val="24"/>
          <w:szCs w:val="24"/>
        </w:rPr>
        <w:t xml:space="preserve"> </w:t>
      </w:r>
      <w:r>
        <w:rPr>
          <w:rFonts w:ascii="Times New Roman" w:hAnsi="Times New Roman" w:cs="Times New Roman"/>
          <w:sz w:val="24"/>
          <w:szCs w:val="24"/>
        </w:rPr>
        <w:t>Modern hayatın getirdiği yoğunluk ve zamandan tasarruf sebepleriyle insanlar</w:t>
      </w:r>
      <w:r w:rsidR="00D8217E">
        <w:rPr>
          <w:rFonts w:ascii="Times New Roman" w:hAnsi="Times New Roman" w:cs="Times New Roman"/>
          <w:sz w:val="24"/>
          <w:szCs w:val="24"/>
        </w:rPr>
        <w:t xml:space="preserve"> g</w:t>
      </w:r>
      <w:r>
        <w:rPr>
          <w:rFonts w:ascii="Times New Roman" w:hAnsi="Times New Roman" w:cs="Times New Roman"/>
          <w:sz w:val="24"/>
          <w:szCs w:val="24"/>
        </w:rPr>
        <w:t>ünlük işlerini yaptırmak için otonom robotlardan</w:t>
      </w:r>
      <w:r w:rsidR="00763B58">
        <w:rPr>
          <w:rFonts w:ascii="Times New Roman" w:hAnsi="Times New Roman" w:cs="Times New Roman"/>
          <w:sz w:val="24"/>
          <w:szCs w:val="24"/>
        </w:rPr>
        <w:t xml:space="preserve"> </w:t>
      </w:r>
      <w:r w:rsidR="00310626">
        <w:rPr>
          <w:rFonts w:ascii="Times New Roman" w:hAnsi="Times New Roman" w:cs="Times New Roman"/>
          <w:sz w:val="24"/>
          <w:szCs w:val="24"/>
        </w:rPr>
        <w:t>sıklıkla faydalanmaktadır</w:t>
      </w:r>
      <w:r>
        <w:rPr>
          <w:rFonts w:ascii="Times New Roman" w:hAnsi="Times New Roman" w:cs="Times New Roman"/>
          <w:sz w:val="24"/>
          <w:szCs w:val="24"/>
        </w:rPr>
        <w:t>.</w:t>
      </w:r>
      <w:r w:rsidR="00310626">
        <w:rPr>
          <w:rFonts w:ascii="Times New Roman" w:hAnsi="Times New Roman" w:cs="Times New Roman"/>
          <w:sz w:val="24"/>
          <w:szCs w:val="24"/>
        </w:rPr>
        <w:t xml:space="preserve"> </w:t>
      </w:r>
      <w:r>
        <w:rPr>
          <w:rFonts w:ascii="Times New Roman" w:hAnsi="Times New Roman" w:cs="Times New Roman"/>
          <w:sz w:val="24"/>
          <w:szCs w:val="24"/>
        </w:rPr>
        <w:t>Otonom</w:t>
      </w:r>
      <w:r w:rsidR="00D8217E">
        <w:rPr>
          <w:rFonts w:ascii="Times New Roman" w:hAnsi="Times New Roman" w:cs="Times New Roman"/>
          <w:sz w:val="24"/>
          <w:szCs w:val="24"/>
        </w:rPr>
        <w:t xml:space="preserve"> robotlar</w:t>
      </w:r>
      <w:r>
        <w:rPr>
          <w:rFonts w:ascii="Times New Roman" w:hAnsi="Times New Roman" w:cs="Times New Roman"/>
          <w:sz w:val="24"/>
          <w:szCs w:val="24"/>
        </w:rPr>
        <w:t>, hayatı ve eriş</w:t>
      </w:r>
      <w:r w:rsidR="003B24BC">
        <w:rPr>
          <w:rFonts w:ascii="Times New Roman" w:hAnsi="Times New Roman" w:cs="Times New Roman"/>
          <w:sz w:val="24"/>
          <w:szCs w:val="24"/>
        </w:rPr>
        <w:t>ile</w:t>
      </w:r>
      <w:r>
        <w:rPr>
          <w:rFonts w:ascii="Times New Roman" w:hAnsi="Times New Roman" w:cs="Times New Roman"/>
          <w:sz w:val="24"/>
          <w:szCs w:val="24"/>
        </w:rPr>
        <w:t xml:space="preserve">bilirliği kolaylaştırmaktadır. Tekrarı olan birçok işte otonom robot kullanımı oldukça yaygın bir çözüm haline </w:t>
      </w:r>
      <w:r w:rsidR="000C2D37">
        <w:rPr>
          <w:rFonts w:ascii="Times New Roman" w:hAnsi="Times New Roman" w:cs="Times New Roman"/>
          <w:sz w:val="24"/>
          <w:szCs w:val="24"/>
        </w:rPr>
        <w:t>gelmiştir. Temizlik</w:t>
      </w:r>
      <w:r w:rsidR="0003011A">
        <w:rPr>
          <w:rFonts w:ascii="Times New Roman" w:hAnsi="Times New Roman" w:cs="Times New Roman"/>
          <w:sz w:val="24"/>
          <w:szCs w:val="24"/>
        </w:rPr>
        <w:t xml:space="preserve"> robotları da bu robotlardan biridir.</w:t>
      </w:r>
    </w:p>
    <w:p w14:paraId="14CE3E85" w14:textId="16B92A6C" w:rsidR="000A5EF9" w:rsidRPr="00521E53" w:rsidRDefault="000A5EF9" w:rsidP="00521E53">
      <w:pPr>
        <w:spacing w:line="360" w:lineRule="auto"/>
        <w:jc w:val="both"/>
        <w:rPr>
          <w:rFonts w:ascii="Times New Roman" w:hAnsi="Times New Roman" w:cs="Times New Roman"/>
          <w:sz w:val="24"/>
          <w:szCs w:val="24"/>
        </w:rPr>
      </w:pPr>
    </w:p>
    <w:p w14:paraId="11C704F8" w14:textId="259D9D36" w:rsidR="00D8217E" w:rsidRPr="00317112" w:rsidRDefault="000A5EF9" w:rsidP="00521E53">
      <w:pPr>
        <w:tabs>
          <w:tab w:val="left" w:pos="3930"/>
          <w:tab w:val="left" w:pos="7695"/>
        </w:tabs>
        <w:spacing w:line="360" w:lineRule="auto"/>
        <w:jc w:val="both"/>
        <w:rPr>
          <w:rFonts w:ascii="Times New Roman" w:hAnsi="Times New Roman" w:cs="Times New Roman"/>
          <w:sz w:val="24"/>
          <w:szCs w:val="24"/>
        </w:rPr>
      </w:pPr>
      <w:r w:rsidRPr="00521E53">
        <w:rPr>
          <w:rFonts w:ascii="Times New Roman" w:hAnsi="Times New Roman" w:cs="Times New Roman"/>
          <w:sz w:val="24"/>
          <w:szCs w:val="24"/>
        </w:rPr>
        <w:t xml:space="preserve">      </w:t>
      </w:r>
      <w:r w:rsidR="00D8217E" w:rsidRPr="00521E53">
        <w:rPr>
          <w:rFonts w:ascii="Times New Roman" w:hAnsi="Times New Roman" w:cs="Times New Roman"/>
          <w:sz w:val="24"/>
          <w:szCs w:val="24"/>
        </w:rPr>
        <w:t xml:space="preserve"> </w:t>
      </w:r>
      <w:r w:rsidRPr="00521E53">
        <w:rPr>
          <w:rFonts w:ascii="Times New Roman" w:hAnsi="Times New Roman" w:cs="Times New Roman"/>
          <w:sz w:val="24"/>
          <w:szCs w:val="24"/>
        </w:rPr>
        <w:t xml:space="preserve"> </w:t>
      </w:r>
      <w:r w:rsidR="000C2D37">
        <w:rPr>
          <w:rFonts w:ascii="Times New Roman" w:hAnsi="Times New Roman" w:cs="Times New Roman"/>
          <w:sz w:val="24"/>
          <w:szCs w:val="24"/>
        </w:rPr>
        <w:t xml:space="preserve">Bu tezde otonom ve </w:t>
      </w:r>
      <w:proofErr w:type="spellStart"/>
      <w:r w:rsidR="000C2D37">
        <w:rPr>
          <w:rFonts w:ascii="Times New Roman" w:hAnsi="Times New Roman" w:cs="Times New Roman"/>
          <w:sz w:val="24"/>
          <w:szCs w:val="24"/>
        </w:rPr>
        <w:t>bluetoot</w:t>
      </w:r>
      <w:r w:rsidR="00FB29CD">
        <w:rPr>
          <w:rFonts w:ascii="Times New Roman" w:hAnsi="Times New Roman" w:cs="Times New Roman"/>
          <w:sz w:val="24"/>
          <w:szCs w:val="24"/>
        </w:rPr>
        <w:t>h</w:t>
      </w:r>
      <w:proofErr w:type="spellEnd"/>
      <w:r w:rsidR="000C2D37">
        <w:rPr>
          <w:rFonts w:ascii="Times New Roman" w:hAnsi="Times New Roman" w:cs="Times New Roman"/>
          <w:sz w:val="24"/>
          <w:szCs w:val="24"/>
        </w:rPr>
        <w:t xml:space="preserve"> </w:t>
      </w:r>
      <w:proofErr w:type="spellStart"/>
      <w:r w:rsidR="000C2D37">
        <w:rPr>
          <w:rFonts w:ascii="Times New Roman" w:hAnsi="Times New Roman" w:cs="Times New Roman"/>
          <w:sz w:val="24"/>
          <w:szCs w:val="24"/>
        </w:rPr>
        <w:t>modunda</w:t>
      </w:r>
      <w:proofErr w:type="spellEnd"/>
      <w:r w:rsidR="000C2D37">
        <w:rPr>
          <w:rFonts w:ascii="Times New Roman" w:hAnsi="Times New Roman" w:cs="Times New Roman"/>
          <w:sz w:val="24"/>
          <w:szCs w:val="24"/>
        </w:rPr>
        <w:t xml:space="preserve"> çalışabilen, zemin süpüren bir robot tasarımı yapmak hedeflenmiştir.</w:t>
      </w:r>
      <w:r w:rsidR="009A55F2" w:rsidRPr="009A55F2">
        <w:rPr>
          <w:rFonts w:ascii="Times New Roman" w:eastAsia="Times New Roman" w:hAnsi="Times New Roman" w:cs="Times New Roman"/>
          <w:sz w:val="24"/>
          <w:szCs w:val="24"/>
          <w:lang w:eastAsia="ar-SA"/>
        </w:rPr>
        <w:t xml:space="preserve"> </w:t>
      </w:r>
      <w:r w:rsidR="009A55F2">
        <w:rPr>
          <w:rFonts w:ascii="Times New Roman" w:eastAsia="Times New Roman" w:hAnsi="Times New Roman" w:cs="Times New Roman"/>
          <w:sz w:val="24"/>
          <w:szCs w:val="24"/>
          <w:lang w:eastAsia="ar-SA"/>
        </w:rPr>
        <w:t xml:space="preserve">Daha basit ve düşük maliyetli </w:t>
      </w:r>
      <w:r w:rsidR="009A55F2" w:rsidRPr="0037689A">
        <w:rPr>
          <w:rFonts w:ascii="Times New Roman" w:eastAsia="Times New Roman" w:hAnsi="Times New Roman" w:cs="Times New Roman"/>
          <w:sz w:val="24"/>
          <w:szCs w:val="24"/>
          <w:lang w:eastAsia="ar-SA"/>
        </w:rPr>
        <w:t>çözümler</w:t>
      </w:r>
      <w:r w:rsidR="009A55F2">
        <w:rPr>
          <w:rFonts w:ascii="Times New Roman" w:eastAsia="Times New Roman" w:hAnsi="Times New Roman" w:cs="Times New Roman"/>
          <w:sz w:val="24"/>
          <w:szCs w:val="24"/>
          <w:lang w:eastAsia="ar-SA"/>
        </w:rPr>
        <w:t xml:space="preserve"> ile otonom ve </w:t>
      </w:r>
      <w:proofErr w:type="spellStart"/>
      <w:r w:rsidR="009A55F2">
        <w:rPr>
          <w:rFonts w:ascii="Times New Roman" w:eastAsia="Times New Roman" w:hAnsi="Times New Roman" w:cs="Times New Roman"/>
          <w:sz w:val="24"/>
          <w:szCs w:val="24"/>
          <w:lang w:eastAsia="ar-SA"/>
        </w:rPr>
        <w:t>bluetooth</w:t>
      </w:r>
      <w:proofErr w:type="spellEnd"/>
      <w:r w:rsidR="009A55F2">
        <w:rPr>
          <w:rFonts w:ascii="Times New Roman" w:eastAsia="Times New Roman" w:hAnsi="Times New Roman" w:cs="Times New Roman"/>
          <w:sz w:val="24"/>
          <w:szCs w:val="24"/>
          <w:lang w:eastAsia="ar-SA"/>
        </w:rPr>
        <w:t xml:space="preserve"> kontrol olmak üzere iki ayrı </w:t>
      </w:r>
      <w:proofErr w:type="spellStart"/>
      <w:r w:rsidR="009A55F2">
        <w:rPr>
          <w:rFonts w:ascii="Times New Roman" w:eastAsia="Times New Roman" w:hAnsi="Times New Roman" w:cs="Times New Roman"/>
          <w:sz w:val="24"/>
          <w:szCs w:val="24"/>
          <w:lang w:eastAsia="ar-SA"/>
        </w:rPr>
        <w:t>modda</w:t>
      </w:r>
      <w:proofErr w:type="spellEnd"/>
      <w:r w:rsidR="009A55F2">
        <w:rPr>
          <w:rFonts w:ascii="Times New Roman" w:eastAsia="Times New Roman" w:hAnsi="Times New Roman" w:cs="Times New Roman"/>
          <w:sz w:val="24"/>
          <w:szCs w:val="24"/>
          <w:lang w:eastAsia="ar-SA"/>
        </w:rPr>
        <w:t xml:space="preserve"> çalışabilen,</w:t>
      </w:r>
      <w:r w:rsidR="009A55F2" w:rsidRPr="002E23B8">
        <w:t xml:space="preserve"> </w:t>
      </w:r>
      <w:r w:rsidR="009A55F2" w:rsidRPr="002E23B8">
        <w:rPr>
          <w:rFonts w:ascii="Times New Roman" w:eastAsia="Times New Roman" w:hAnsi="Times New Roman" w:cs="Times New Roman"/>
          <w:sz w:val="24"/>
          <w:szCs w:val="24"/>
          <w:lang w:eastAsia="ar-SA"/>
        </w:rPr>
        <w:t>evlerde veya ofislerde kolaylıkla kullanılab</w:t>
      </w:r>
      <w:r w:rsidR="009A55F2">
        <w:rPr>
          <w:rFonts w:ascii="Times New Roman" w:eastAsia="Times New Roman" w:hAnsi="Times New Roman" w:cs="Times New Roman"/>
          <w:sz w:val="24"/>
          <w:szCs w:val="24"/>
          <w:lang w:eastAsia="ar-SA"/>
        </w:rPr>
        <w:t xml:space="preserve">ilecek bir akıllı temizlik robotu tasarımı gerçekleştirilmiştir. Engel algılama algoritması </w:t>
      </w:r>
    </w:p>
    <w:p w14:paraId="47413641" w14:textId="1B1650AC" w:rsidR="000A5EF9" w:rsidRDefault="000A5EF9" w:rsidP="00767382">
      <w:pPr>
        <w:tabs>
          <w:tab w:val="left" w:pos="3930"/>
          <w:tab w:val="left" w:pos="7695"/>
        </w:tabs>
        <w:spacing w:line="360" w:lineRule="auto"/>
        <w:jc w:val="both"/>
        <w:rPr>
          <w:rFonts w:ascii="Times New Roman" w:hAnsi="Times New Roman" w:cs="Times New Roman"/>
          <w:sz w:val="24"/>
          <w:szCs w:val="24"/>
        </w:rPr>
      </w:pPr>
    </w:p>
    <w:p w14:paraId="5AC52E66" w14:textId="0016445C" w:rsidR="00521E53" w:rsidRPr="00317112" w:rsidRDefault="000A5EF9" w:rsidP="0003011A">
      <w:pPr>
        <w:tabs>
          <w:tab w:val="left" w:pos="3930"/>
          <w:tab w:val="left" w:pos="7695"/>
        </w:tabs>
        <w:spacing w:line="360" w:lineRule="auto"/>
        <w:jc w:val="both"/>
        <w:rPr>
          <w:rFonts w:ascii="Times New Roman" w:hAnsi="Times New Roman" w:cs="Times New Roman"/>
        </w:rPr>
      </w:pPr>
      <w:r w:rsidRPr="00317112">
        <w:rPr>
          <w:rFonts w:ascii="Times New Roman" w:hAnsi="Times New Roman" w:cs="Times New Roman"/>
        </w:rPr>
        <w:t xml:space="preserve">           </w:t>
      </w:r>
      <w:r w:rsidRPr="00317112">
        <w:rPr>
          <w:rFonts w:ascii="Times New Roman" w:hAnsi="Times New Roman" w:cs="Times New Roman"/>
          <w:sz w:val="24"/>
          <w:szCs w:val="24"/>
        </w:rPr>
        <w:t xml:space="preserve">Gelecekteki çalışmalar adına, otonom </w:t>
      </w:r>
      <w:r w:rsidR="00680644" w:rsidRPr="00317112">
        <w:rPr>
          <w:rFonts w:ascii="Times New Roman" w:hAnsi="Times New Roman" w:cs="Times New Roman"/>
          <w:sz w:val="24"/>
          <w:szCs w:val="24"/>
        </w:rPr>
        <w:t>robot geliştirilirken</w:t>
      </w:r>
      <w:r w:rsidRPr="00317112">
        <w:rPr>
          <w:rFonts w:ascii="Times New Roman" w:hAnsi="Times New Roman" w:cs="Times New Roman"/>
          <w:sz w:val="24"/>
          <w:szCs w:val="24"/>
        </w:rPr>
        <w:t xml:space="preserve"> daha yüksek işlemci gücü ve internet bağlantısı </w:t>
      </w:r>
      <w:r w:rsidR="00B77926" w:rsidRPr="00317112">
        <w:rPr>
          <w:rFonts w:ascii="Times New Roman" w:hAnsi="Times New Roman" w:cs="Times New Roman"/>
          <w:sz w:val="24"/>
          <w:szCs w:val="24"/>
        </w:rPr>
        <w:t>olan bir</w:t>
      </w:r>
      <w:r w:rsidRPr="00317112">
        <w:rPr>
          <w:rFonts w:ascii="Times New Roman" w:hAnsi="Times New Roman" w:cs="Times New Roman"/>
          <w:sz w:val="24"/>
          <w:szCs w:val="24"/>
        </w:rPr>
        <w:t xml:space="preserve"> kartla birlikte geliştirilebilir.</w:t>
      </w:r>
      <w:r w:rsidR="001164CE">
        <w:rPr>
          <w:rFonts w:ascii="Times New Roman" w:hAnsi="Times New Roman" w:cs="Times New Roman"/>
          <w:sz w:val="24"/>
          <w:szCs w:val="24"/>
        </w:rPr>
        <w:t xml:space="preserve"> </w:t>
      </w:r>
      <w:r w:rsidR="00317112" w:rsidRPr="00317112">
        <w:rPr>
          <w:rFonts w:ascii="Times New Roman" w:hAnsi="Times New Roman" w:cs="Times New Roman"/>
          <w:sz w:val="24"/>
          <w:szCs w:val="24"/>
        </w:rPr>
        <w:t>Robotun kendi kendini şarj etmesini sağlayan bir istasyon geliştirilebilir.</w:t>
      </w:r>
      <w:r w:rsidR="00310626" w:rsidRPr="00317112">
        <w:rPr>
          <w:rFonts w:ascii="Times New Roman" w:hAnsi="Times New Roman" w:cs="Times New Roman"/>
          <w:sz w:val="24"/>
          <w:szCs w:val="24"/>
        </w:rPr>
        <w:t xml:space="preserve"> </w:t>
      </w:r>
      <w:proofErr w:type="spellStart"/>
      <w:r w:rsidRPr="00317112">
        <w:rPr>
          <w:rFonts w:ascii="Times New Roman" w:hAnsi="Times New Roman" w:cs="Times New Roman"/>
          <w:sz w:val="24"/>
          <w:szCs w:val="24"/>
        </w:rPr>
        <w:t>Wi</w:t>
      </w:r>
      <w:proofErr w:type="spellEnd"/>
      <w:r w:rsidRPr="00317112">
        <w:rPr>
          <w:rFonts w:ascii="Times New Roman" w:hAnsi="Times New Roman" w:cs="Times New Roman"/>
          <w:sz w:val="24"/>
          <w:szCs w:val="24"/>
        </w:rPr>
        <w:t xml:space="preserve">-Fi teknolojisiyle birlikte robot uzaktan </w:t>
      </w:r>
      <w:r w:rsidR="00521E53" w:rsidRPr="00317112">
        <w:rPr>
          <w:rFonts w:ascii="Times New Roman" w:hAnsi="Times New Roman" w:cs="Times New Roman"/>
          <w:sz w:val="24"/>
          <w:szCs w:val="24"/>
        </w:rPr>
        <w:t xml:space="preserve">kontrol </w:t>
      </w:r>
      <w:r w:rsidR="00317112" w:rsidRPr="00317112">
        <w:rPr>
          <w:rFonts w:ascii="Times New Roman" w:hAnsi="Times New Roman" w:cs="Times New Roman"/>
          <w:sz w:val="24"/>
          <w:szCs w:val="24"/>
        </w:rPr>
        <w:t>edilebilir</w:t>
      </w:r>
      <w:r w:rsidR="00317112">
        <w:rPr>
          <w:rFonts w:ascii="Times New Roman" w:hAnsi="Times New Roman" w:cs="Times New Roman"/>
          <w:sz w:val="24"/>
          <w:szCs w:val="24"/>
        </w:rPr>
        <w:t>, kullanıcı evde</w:t>
      </w:r>
      <w:r w:rsidR="00523A0E" w:rsidRPr="00317112">
        <w:rPr>
          <w:rFonts w:ascii="Times New Roman" w:hAnsi="Times New Roman" w:cs="Times New Roman"/>
          <w:sz w:val="24"/>
          <w:szCs w:val="24"/>
        </w:rPr>
        <w:t xml:space="preserve"> </w:t>
      </w:r>
      <w:r w:rsidR="00317112" w:rsidRPr="00317112">
        <w:rPr>
          <w:rFonts w:ascii="Times New Roman" w:hAnsi="Times New Roman" w:cs="Times New Roman"/>
          <w:sz w:val="24"/>
          <w:szCs w:val="24"/>
        </w:rPr>
        <w:t>bulun</w:t>
      </w:r>
      <w:r w:rsidR="00317112">
        <w:rPr>
          <w:rFonts w:ascii="Times New Roman" w:hAnsi="Times New Roman" w:cs="Times New Roman"/>
          <w:sz w:val="24"/>
          <w:szCs w:val="24"/>
        </w:rPr>
        <w:t xml:space="preserve">madığı </w:t>
      </w:r>
      <w:r w:rsidR="00317112" w:rsidRPr="00317112">
        <w:rPr>
          <w:rFonts w:ascii="Times New Roman" w:hAnsi="Times New Roman" w:cs="Times New Roman"/>
          <w:sz w:val="24"/>
          <w:szCs w:val="24"/>
        </w:rPr>
        <w:t>zamanlarda</w:t>
      </w:r>
      <w:r w:rsidR="00523A0E" w:rsidRPr="00317112">
        <w:rPr>
          <w:rFonts w:ascii="Times New Roman" w:hAnsi="Times New Roman" w:cs="Times New Roman"/>
          <w:sz w:val="24"/>
          <w:szCs w:val="24"/>
        </w:rPr>
        <w:t xml:space="preserve"> açıp kapat</w:t>
      </w:r>
      <w:r w:rsidR="00317112">
        <w:rPr>
          <w:rFonts w:ascii="Times New Roman" w:hAnsi="Times New Roman" w:cs="Times New Roman"/>
          <w:sz w:val="24"/>
          <w:szCs w:val="24"/>
        </w:rPr>
        <w:t>abili</w:t>
      </w:r>
      <w:r w:rsidR="00523A0E" w:rsidRPr="00317112">
        <w:rPr>
          <w:rFonts w:ascii="Times New Roman" w:hAnsi="Times New Roman" w:cs="Times New Roman"/>
          <w:sz w:val="24"/>
          <w:szCs w:val="24"/>
        </w:rPr>
        <w:t>r</w:t>
      </w:r>
      <w:r w:rsidRPr="00317112">
        <w:rPr>
          <w:rFonts w:ascii="Times New Roman" w:hAnsi="Times New Roman" w:cs="Times New Roman"/>
          <w:sz w:val="24"/>
          <w:szCs w:val="24"/>
        </w:rPr>
        <w:t>.</w:t>
      </w:r>
      <w:r w:rsidR="00317112">
        <w:rPr>
          <w:rFonts w:ascii="Times New Roman" w:hAnsi="Times New Roman" w:cs="Times New Roman"/>
          <w:sz w:val="24"/>
          <w:szCs w:val="24"/>
        </w:rPr>
        <w:t xml:space="preserve"> </w:t>
      </w:r>
      <w:r w:rsidRPr="00317112">
        <w:rPr>
          <w:rFonts w:ascii="Times New Roman" w:hAnsi="Times New Roman" w:cs="Times New Roman"/>
          <w:sz w:val="24"/>
          <w:szCs w:val="24"/>
        </w:rPr>
        <w:t xml:space="preserve">Ayrıca </w:t>
      </w:r>
      <w:proofErr w:type="spellStart"/>
      <w:r w:rsidRPr="00317112">
        <w:rPr>
          <w:rFonts w:ascii="Times New Roman" w:hAnsi="Times New Roman" w:cs="Times New Roman"/>
          <w:sz w:val="24"/>
          <w:szCs w:val="24"/>
        </w:rPr>
        <w:t>lidar</w:t>
      </w:r>
      <w:proofErr w:type="spellEnd"/>
      <w:r w:rsidRPr="00317112">
        <w:rPr>
          <w:rFonts w:ascii="Times New Roman" w:hAnsi="Times New Roman" w:cs="Times New Roman"/>
          <w:sz w:val="24"/>
          <w:szCs w:val="24"/>
        </w:rPr>
        <w:t xml:space="preserve"> </w:t>
      </w:r>
      <w:proofErr w:type="spellStart"/>
      <w:r w:rsidR="0003011A">
        <w:rPr>
          <w:rFonts w:ascii="Times New Roman" w:hAnsi="Times New Roman" w:cs="Times New Roman"/>
          <w:sz w:val="24"/>
          <w:szCs w:val="24"/>
        </w:rPr>
        <w:t>sensörler</w:t>
      </w:r>
      <w:proofErr w:type="spellEnd"/>
      <w:r w:rsidR="0003011A">
        <w:rPr>
          <w:rFonts w:ascii="Times New Roman" w:hAnsi="Times New Roman" w:cs="Times New Roman"/>
          <w:sz w:val="24"/>
          <w:szCs w:val="24"/>
        </w:rPr>
        <w:t xml:space="preserve"> </w:t>
      </w:r>
      <w:r w:rsidR="0003011A" w:rsidRPr="00317112">
        <w:rPr>
          <w:rFonts w:ascii="Times New Roman" w:hAnsi="Times New Roman" w:cs="Times New Roman"/>
          <w:sz w:val="24"/>
          <w:szCs w:val="24"/>
        </w:rPr>
        <w:t>kullanılarak</w:t>
      </w:r>
      <w:r w:rsidRPr="00317112">
        <w:rPr>
          <w:rFonts w:ascii="Times New Roman" w:hAnsi="Times New Roman" w:cs="Times New Roman"/>
          <w:sz w:val="24"/>
          <w:szCs w:val="24"/>
        </w:rPr>
        <w:t xml:space="preserve">, robotun kendi konumunu tespit edip haritalandırma </w:t>
      </w:r>
      <w:r w:rsidR="00317112" w:rsidRPr="00317112">
        <w:rPr>
          <w:rFonts w:ascii="Times New Roman" w:hAnsi="Times New Roman" w:cs="Times New Roman"/>
          <w:sz w:val="24"/>
          <w:szCs w:val="24"/>
        </w:rPr>
        <w:t>sağlanabilir. Birden</w:t>
      </w:r>
      <w:r w:rsidRPr="00317112">
        <w:rPr>
          <w:rFonts w:ascii="Times New Roman" w:hAnsi="Times New Roman" w:cs="Times New Roman"/>
          <w:sz w:val="24"/>
          <w:szCs w:val="24"/>
        </w:rPr>
        <w:t xml:space="preserve"> fazla robot için ise </w:t>
      </w:r>
      <w:r w:rsidR="001164CE" w:rsidRPr="00317112">
        <w:rPr>
          <w:rFonts w:ascii="Times New Roman" w:hAnsi="Times New Roman" w:cs="Times New Roman"/>
          <w:sz w:val="24"/>
          <w:szCs w:val="24"/>
        </w:rPr>
        <w:t>ROS (</w:t>
      </w:r>
      <w:r w:rsidR="0003011A" w:rsidRPr="00317112">
        <w:rPr>
          <w:rFonts w:ascii="Times New Roman" w:hAnsi="Times New Roman" w:cs="Times New Roman"/>
          <w:sz w:val="24"/>
          <w:szCs w:val="24"/>
        </w:rPr>
        <w:t>Robot</w:t>
      </w:r>
      <w:r w:rsidRPr="00317112">
        <w:rPr>
          <w:rFonts w:ascii="Times New Roman" w:hAnsi="Times New Roman" w:cs="Times New Roman"/>
          <w:sz w:val="24"/>
          <w:szCs w:val="24"/>
        </w:rPr>
        <w:t xml:space="preserve"> Operating </w:t>
      </w:r>
      <w:proofErr w:type="spellStart"/>
      <w:proofErr w:type="gramStart"/>
      <w:r w:rsidRPr="00317112">
        <w:rPr>
          <w:rFonts w:ascii="Times New Roman" w:hAnsi="Times New Roman" w:cs="Times New Roman"/>
          <w:sz w:val="24"/>
          <w:szCs w:val="24"/>
        </w:rPr>
        <w:t>System</w:t>
      </w:r>
      <w:proofErr w:type="spellEnd"/>
      <w:r w:rsidRPr="00317112">
        <w:rPr>
          <w:rFonts w:ascii="Times New Roman" w:hAnsi="Times New Roman" w:cs="Times New Roman"/>
          <w:sz w:val="24"/>
          <w:szCs w:val="24"/>
        </w:rPr>
        <w:t xml:space="preserve"> )</w:t>
      </w:r>
      <w:proofErr w:type="gramEnd"/>
      <w:r w:rsidRPr="00317112">
        <w:rPr>
          <w:rFonts w:ascii="Times New Roman" w:hAnsi="Times New Roman" w:cs="Times New Roman"/>
          <w:sz w:val="24"/>
          <w:szCs w:val="24"/>
        </w:rPr>
        <w:t xml:space="preserve"> sistemi kullanılarak robotların birbiri arasında haberleşmesi sağlanıp, iş bölümü yapılabilir.</w:t>
      </w:r>
      <w:r w:rsidR="00521E53" w:rsidRPr="00317112">
        <w:rPr>
          <w:rFonts w:ascii="Times New Roman" w:hAnsi="Times New Roman" w:cs="Times New Roman"/>
          <w:sz w:val="24"/>
          <w:szCs w:val="24"/>
        </w:rPr>
        <w:t xml:space="preserve"> Robotun basit </w:t>
      </w:r>
      <w:proofErr w:type="spellStart"/>
      <w:r w:rsidR="00521E53" w:rsidRPr="00317112">
        <w:rPr>
          <w:rFonts w:ascii="Times New Roman" w:hAnsi="Times New Roman" w:cs="Times New Roman"/>
          <w:sz w:val="24"/>
          <w:szCs w:val="24"/>
        </w:rPr>
        <w:t>sensörler</w:t>
      </w:r>
      <w:proofErr w:type="spellEnd"/>
      <w:r w:rsidR="00521E53" w:rsidRPr="00317112">
        <w:rPr>
          <w:rFonts w:ascii="Times New Roman" w:hAnsi="Times New Roman" w:cs="Times New Roman"/>
          <w:sz w:val="24"/>
          <w:szCs w:val="24"/>
        </w:rPr>
        <w:t xml:space="preserve"> yardımı ile tozun yoğun olduğu alanlar algılanarak temizlenebilir</w:t>
      </w:r>
      <w:r w:rsidR="00523A0E" w:rsidRPr="00317112">
        <w:rPr>
          <w:rFonts w:ascii="Times New Roman" w:hAnsi="Times New Roman" w:cs="Times New Roman"/>
        </w:rPr>
        <w:t>.</w:t>
      </w:r>
    </w:p>
    <w:p w14:paraId="2BCB2F76" w14:textId="5991D585" w:rsidR="000A5EF9" w:rsidRPr="00A54D14" w:rsidRDefault="000A5EF9" w:rsidP="00317112">
      <w:pPr>
        <w:spacing w:line="360" w:lineRule="auto"/>
        <w:rPr>
          <w:rFonts w:ascii="Times New Roman" w:hAnsi="Times New Roman" w:cs="Times New Roman"/>
          <w:sz w:val="24"/>
          <w:szCs w:val="24"/>
        </w:rPr>
      </w:pPr>
    </w:p>
    <w:p w14:paraId="2CE87F29" w14:textId="77777777" w:rsidR="000A5EF9" w:rsidRPr="00A54D14" w:rsidRDefault="000A5EF9" w:rsidP="000A5EF9">
      <w:pPr>
        <w:spacing w:line="360" w:lineRule="auto"/>
        <w:rPr>
          <w:rFonts w:ascii="Times New Roman" w:hAnsi="Times New Roman" w:cs="Times New Roman"/>
          <w:sz w:val="24"/>
          <w:szCs w:val="24"/>
        </w:rPr>
      </w:pPr>
      <w:r w:rsidRPr="00A54D14">
        <w:rPr>
          <w:rFonts w:ascii="Times New Roman" w:hAnsi="Times New Roman" w:cs="Times New Roman"/>
          <w:sz w:val="24"/>
          <w:szCs w:val="24"/>
        </w:rPr>
        <w:t xml:space="preserve"> </w:t>
      </w:r>
    </w:p>
    <w:p w14:paraId="69AAD6A4" w14:textId="77777777" w:rsidR="000A5EF9" w:rsidRDefault="000A5EF9" w:rsidP="000A5EF9">
      <w:pPr>
        <w:rPr>
          <w:rFonts w:ascii="Times New Roman" w:hAnsi="Times New Roman" w:cs="Times New Roman"/>
          <w:sz w:val="24"/>
          <w:szCs w:val="24"/>
        </w:rPr>
      </w:pPr>
      <w:r>
        <w:rPr>
          <w:rFonts w:ascii="Times New Roman" w:hAnsi="Times New Roman" w:cs="Times New Roman"/>
          <w:sz w:val="24"/>
          <w:szCs w:val="24"/>
        </w:rPr>
        <w:br w:type="page"/>
      </w:r>
    </w:p>
    <w:p w14:paraId="0885EC7D" w14:textId="77777777" w:rsidR="000A5EF9" w:rsidRDefault="000A5EF9" w:rsidP="000A5EF9">
      <w:pPr>
        <w:jc w:val="center"/>
        <w:rPr>
          <w:rFonts w:ascii="Times New Roman" w:eastAsia="Times New Roman" w:hAnsi="Times New Roman" w:cs="Times New Roman"/>
          <w:b/>
          <w:bCs/>
          <w:sz w:val="28"/>
          <w:szCs w:val="28"/>
          <w:lang w:eastAsia="ar-SA"/>
        </w:rPr>
      </w:pPr>
    </w:p>
    <w:p w14:paraId="5C483377" w14:textId="7E4412AA" w:rsidR="000A4BA6" w:rsidRPr="000A4BA6" w:rsidRDefault="000A4BA6" w:rsidP="007E548A">
      <w:pPr>
        <w:rPr>
          <w:rFonts w:ascii="Times New Roman" w:eastAsia="Times New Roman" w:hAnsi="Times New Roman" w:cs="Times New Roman"/>
          <w:sz w:val="24"/>
          <w:szCs w:val="24"/>
          <w:lang w:eastAsia="ar-SA"/>
        </w:rPr>
      </w:pPr>
      <w:r w:rsidRPr="000A4BA6">
        <w:rPr>
          <w:rFonts w:ascii="Times New Roman" w:eastAsia="Times New Roman" w:hAnsi="Times New Roman" w:cs="Times New Roman"/>
          <w:b/>
          <w:bCs/>
          <w:sz w:val="28"/>
          <w:szCs w:val="28"/>
          <w:lang w:eastAsia="ar-SA"/>
        </w:rPr>
        <w:t>KAYNAKLAR</w:t>
      </w:r>
    </w:p>
    <w:p w14:paraId="58EB3C36" w14:textId="77777777" w:rsidR="000A4BA6" w:rsidRPr="00E340B9" w:rsidRDefault="000A4BA6" w:rsidP="000A4BA6">
      <w:pPr>
        <w:tabs>
          <w:tab w:val="left" w:pos="567"/>
        </w:tabs>
        <w:suppressAutoHyphens/>
        <w:spacing w:after="0" w:line="480" w:lineRule="auto"/>
        <w:ind w:left="567" w:hanging="567"/>
        <w:jc w:val="center"/>
        <w:rPr>
          <w:rFonts w:ascii="Times New Roman" w:eastAsia="Times New Roman" w:hAnsi="Times New Roman" w:cs="Times New Roman"/>
          <w:sz w:val="24"/>
          <w:szCs w:val="24"/>
          <w:lang w:eastAsia="ar-SA"/>
        </w:rPr>
      </w:pPr>
    </w:p>
    <w:p w14:paraId="5371D79B" w14:textId="2684C29C" w:rsidR="000A4BA6" w:rsidRPr="00E340B9" w:rsidRDefault="000A4BA6" w:rsidP="000A4BA6">
      <w:pPr>
        <w:shd w:val="clear" w:color="auto" w:fill="FFFFFF"/>
        <w:spacing w:after="0" w:line="240" w:lineRule="auto"/>
        <w:outlineLvl w:val="0"/>
        <w:rPr>
          <w:rFonts w:ascii="Times New Roman" w:eastAsia="Times New Roman" w:hAnsi="Times New Roman" w:cs="Times New Roman"/>
          <w:color w:val="21282D"/>
          <w:kern w:val="36"/>
          <w:sz w:val="24"/>
          <w:szCs w:val="24"/>
          <w:lang w:eastAsia="tr-TR"/>
        </w:rPr>
      </w:pPr>
      <w:r w:rsidRPr="00E340B9">
        <w:rPr>
          <w:rFonts w:ascii="Times New Roman" w:eastAsia="Times New Roman" w:hAnsi="Times New Roman" w:cs="Times New Roman"/>
          <w:kern w:val="36"/>
          <w:sz w:val="24"/>
          <w:szCs w:val="24"/>
          <w:lang w:eastAsia="tr-TR"/>
        </w:rPr>
        <w:t xml:space="preserve">[1] </w:t>
      </w:r>
      <w:r w:rsidR="00A34CDC" w:rsidRPr="00A34CDC">
        <w:rPr>
          <w:rFonts w:ascii="Times New Roman" w:eastAsia="Times New Roman" w:hAnsi="Times New Roman" w:cs="Times New Roman"/>
          <w:kern w:val="36"/>
          <w:sz w:val="24"/>
          <w:szCs w:val="24"/>
          <w:lang w:eastAsia="tr-TR"/>
        </w:rPr>
        <w:t>https://vachunter.com/history-of-vacuum-cleaners</w:t>
      </w:r>
    </w:p>
    <w:p w14:paraId="5169360A" w14:textId="77777777"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p>
    <w:p w14:paraId="4C4B0A94" w14:textId="60C02864"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202124"/>
          <w:sz w:val="24"/>
          <w:szCs w:val="24"/>
          <w:shd w:val="clear" w:color="auto" w:fill="FFFFFF"/>
          <w:lang w:eastAsia="ar-SA"/>
        </w:rPr>
      </w:pPr>
      <w:r w:rsidRPr="00E340B9">
        <w:rPr>
          <w:rFonts w:ascii="Times New Roman" w:eastAsia="Times New Roman" w:hAnsi="Times New Roman" w:cs="Times New Roman"/>
          <w:sz w:val="24"/>
          <w:szCs w:val="24"/>
          <w:lang w:val="en-US" w:eastAsia="ar-SA"/>
        </w:rPr>
        <w:t xml:space="preserve">[2] </w:t>
      </w:r>
      <w:proofErr w:type="spellStart"/>
      <w:r w:rsidR="006440FA">
        <w:rPr>
          <w:rFonts w:ascii="Arial" w:hAnsi="Arial" w:cs="Arial"/>
          <w:color w:val="222222"/>
          <w:sz w:val="20"/>
          <w:szCs w:val="20"/>
          <w:shd w:val="clear" w:color="auto" w:fill="FFFFFF"/>
        </w:rPr>
        <w:t>Asafa</w:t>
      </w:r>
      <w:proofErr w:type="spellEnd"/>
      <w:r w:rsidR="006440FA">
        <w:rPr>
          <w:rFonts w:ascii="Arial" w:hAnsi="Arial" w:cs="Arial"/>
          <w:color w:val="222222"/>
          <w:sz w:val="20"/>
          <w:szCs w:val="20"/>
          <w:shd w:val="clear" w:color="auto" w:fill="FFFFFF"/>
        </w:rPr>
        <w:t xml:space="preserve">, T. B., </w:t>
      </w:r>
      <w:proofErr w:type="spellStart"/>
      <w:r w:rsidR="006440FA">
        <w:rPr>
          <w:rFonts w:ascii="Arial" w:hAnsi="Arial" w:cs="Arial"/>
          <w:color w:val="222222"/>
          <w:sz w:val="20"/>
          <w:szCs w:val="20"/>
          <w:shd w:val="clear" w:color="auto" w:fill="FFFFFF"/>
        </w:rPr>
        <w:t>Afonja</w:t>
      </w:r>
      <w:proofErr w:type="spellEnd"/>
      <w:r w:rsidR="006440FA">
        <w:rPr>
          <w:rFonts w:ascii="Arial" w:hAnsi="Arial" w:cs="Arial"/>
          <w:color w:val="222222"/>
          <w:sz w:val="20"/>
          <w:szCs w:val="20"/>
          <w:shd w:val="clear" w:color="auto" w:fill="FFFFFF"/>
        </w:rPr>
        <w:t xml:space="preserve">, T. M., </w:t>
      </w:r>
      <w:proofErr w:type="spellStart"/>
      <w:r w:rsidR="006440FA">
        <w:rPr>
          <w:rFonts w:ascii="Arial" w:hAnsi="Arial" w:cs="Arial"/>
          <w:color w:val="222222"/>
          <w:sz w:val="20"/>
          <w:szCs w:val="20"/>
          <w:shd w:val="clear" w:color="auto" w:fill="FFFFFF"/>
        </w:rPr>
        <w:t>Olaniyan</w:t>
      </w:r>
      <w:proofErr w:type="spellEnd"/>
      <w:r w:rsidR="006440FA">
        <w:rPr>
          <w:rFonts w:ascii="Arial" w:hAnsi="Arial" w:cs="Arial"/>
          <w:color w:val="222222"/>
          <w:sz w:val="20"/>
          <w:szCs w:val="20"/>
          <w:shd w:val="clear" w:color="auto" w:fill="FFFFFF"/>
        </w:rPr>
        <w:t xml:space="preserve">, E. A., &amp; </w:t>
      </w:r>
      <w:proofErr w:type="spellStart"/>
      <w:r w:rsidR="006440FA">
        <w:rPr>
          <w:rFonts w:ascii="Arial" w:hAnsi="Arial" w:cs="Arial"/>
          <w:color w:val="222222"/>
          <w:sz w:val="20"/>
          <w:szCs w:val="20"/>
          <w:shd w:val="clear" w:color="auto" w:fill="FFFFFF"/>
        </w:rPr>
        <w:t>Alade</w:t>
      </w:r>
      <w:proofErr w:type="spellEnd"/>
      <w:r w:rsidR="006440FA">
        <w:rPr>
          <w:rFonts w:ascii="Arial" w:hAnsi="Arial" w:cs="Arial"/>
          <w:color w:val="222222"/>
          <w:sz w:val="20"/>
          <w:szCs w:val="20"/>
          <w:shd w:val="clear" w:color="auto" w:fill="FFFFFF"/>
        </w:rPr>
        <w:t xml:space="preserve">, H. O. (2018). Development of a </w:t>
      </w:r>
      <w:proofErr w:type="spellStart"/>
      <w:r w:rsidR="006440FA">
        <w:rPr>
          <w:rFonts w:ascii="Arial" w:hAnsi="Arial" w:cs="Arial"/>
          <w:color w:val="222222"/>
          <w:sz w:val="20"/>
          <w:szCs w:val="20"/>
          <w:shd w:val="clear" w:color="auto" w:fill="FFFFFF"/>
        </w:rPr>
        <w:t>vacuum</w:t>
      </w:r>
      <w:proofErr w:type="spellEnd"/>
      <w:r w:rsidR="006440FA">
        <w:rPr>
          <w:rFonts w:ascii="Arial" w:hAnsi="Arial" w:cs="Arial"/>
          <w:color w:val="222222"/>
          <w:sz w:val="20"/>
          <w:szCs w:val="20"/>
          <w:shd w:val="clear" w:color="auto" w:fill="FFFFFF"/>
        </w:rPr>
        <w:t xml:space="preserve"> </w:t>
      </w:r>
      <w:proofErr w:type="spellStart"/>
      <w:r w:rsidR="006440FA">
        <w:rPr>
          <w:rFonts w:ascii="Arial" w:hAnsi="Arial" w:cs="Arial"/>
          <w:color w:val="222222"/>
          <w:sz w:val="20"/>
          <w:szCs w:val="20"/>
          <w:shd w:val="clear" w:color="auto" w:fill="FFFFFF"/>
        </w:rPr>
        <w:t>cleaner</w:t>
      </w:r>
      <w:proofErr w:type="spellEnd"/>
      <w:r w:rsidR="000D14E5">
        <w:rPr>
          <w:rFonts w:ascii="Arial" w:hAnsi="Arial" w:cs="Arial"/>
          <w:color w:val="222222"/>
          <w:sz w:val="20"/>
          <w:szCs w:val="20"/>
          <w:shd w:val="clear" w:color="auto" w:fill="FFFFFF"/>
        </w:rPr>
        <w:t xml:space="preserve">   </w:t>
      </w:r>
      <w:r w:rsidR="006440FA">
        <w:rPr>
          <w:rFonts w:ascii="Arial" w:hAnsi="Arial" w:cs="Arial"/>
          <w:color w:val="222222"/>
          <w:sz w:val="20"/>
          <w:szCs w:val="20"/>
          <w:shd w:val="clear" w:color="auto" w:fill="FFFFFF"/>
        </w:rPr>
        <w:t>robot. </w:t>
      </w:r>
      <w:proofErr w:type="spellStart"/>
      <w:r w:rsidR="006440FA">
        <w:rPr>
          <w:rFonts w:ascii="Arial" w:hAnsi="Arial" w:cs="Arial"/>
          <w:i/>
          <w:iCs/>
          <w:color w:val="222222"/>
          <w:sz w:val="20"/>
          <w:szCs w:val="20"/>
          <w:shd w:val="clear" w:color="auto" w:fill="FFFFFF"/>
        </w:rPr>
        <w:t>Alexandria</w:t>
      </w:r>
      <w:proofErr w:type="spellEnd"/>
      <w:r w:rsidR="006440FA">
        <w:rPr>
          <w:rFonts w:ascii="Arial" w:hAnsi="Arial" w:cs="Arial"/>
          <w:i/>
          <w:iCs/>
          <w:color w:val="222222"/>
          <w:sz w:val="20"/>
          <w:szCs w:val="20"/>
          <w:shd w:val="clear" w:color="auto" w:fill="FFFFFF"/>
        </w:rPr>
        <w:t xml:space="preserve"> </w:t>
      </w:r>
      <w:proofErr w:type="spellStart"/>
      <w:r w:rsidR="006440FA">
        <w:rPr>
          <w:rFonts w:ascii="Arial" w:hAnsi="Arial" w:cs="Arial"/>
          <w:i/>
          <w:iCs/>
          <w:color w:val="222222"/>
          <w:sz w:val="20"/>
          <w:szCs w:val="20"/>
          <w:shd w:val="clear" w:color="auto" w:fill="FFFFFF"/>
        </w:rPr>
        <w:t>engineering</w:t>
      </w:r>
      <w:proofErr w:type="spellEnd"/>
      <w:r w:rsidR="006440FA">
        <w:rPr>
          <w:rFonts w:ascii="Arial" w:hAnsi="Arial" w:cs="Arial"/>
          <w:i/>
          <w:iCs/>
          <w:color w:val="222222"/>
          <w:sz w:val="20"/>
          <w:szCs w:val="20"/>
          <w:shd w:val="clear" w:color="auto" w:fill="FFFFFF"/>
        </w:rPr>
        <w:t xml:space="preserve"> </w:t>
      </w:r>
      <w:proofErr w:type="spellStart"/>
      <w:r w:rsidR="006440FA">
        <w:rPr>
          <w:rFonts w:ascii="Arial" w:hAnsi="Arial" w:cs="Arial"/>
          <w:i/>
          <w:iCs/>
          <w:color w:val="222222"/>
          <w:sz w:val="20"/>
          <w:szCs w:val="20"/>
          <w:shd w:val="clear" w:color="auto" w:fill="FFFFFF"/>
        </w:rPr>
        <w:t>journal</w:t>
      </w:r>
      <w:proofErr w:type="spellEnd"/>
      <w:r w:rsidR="006440FA">
        <w:rPr>
          <w:rFonts w:ascii="Arial" w:hAnsi="Arial" w:cs="Arial"/>
          <w:color w:val="222222"/>
          <w:sz w:val="20"/>
          <w:szCs w:val="20"/>
          <w:shd w:val="clear" w:color="auto" w:fill="FFFFFF"/>
        </w:rPr>
        <w:t>, </w:t>
      </w:r>
      <w:r w:rsidR="006440FA">
        <w:rPr>
          <w:rFonts w:ascii="Arial" w:hAnsi="Arial" w:cs="Arial"/>
          <w:i/>
          <w:iCs/>
          <w:color w:val="222222"/>
          <w:sz w:val="20"/>
          <w:szCs w:val="20"/>
          <w:shd w:val="clear" w:color="auto" w:fill="FFFFFF"/>
        </w:rPr>
        <w:t>57</w:t>
      </w:r>
      <w:r w:rsidR="006440FA">
        <w:rPr>
          <w:rFonts w:ascii="Arial" w:hAnsi="Arial" w:cs="Arial"/>
          <w:color w:val="222222"/>
          <w:sz w:val="20"/>
          <w:szCs w:val="20"/>
          <w:shd w:val="clear" w:color="auto" w:fill="FFFFFF"/>
        </w:rPr>
        <w:t>(4), 2911-2920.</w:t>
      </w:r>
    </w:p>
    <w:p w14:paraId="6603360F" w14:textId="77777777" w:rsidR="00031A00" w:rsidRPr="00E340B9" w:rsidRDefault="00031A00" w:rsidP="000A4BA6">
      <w:pPr>
        <w:tabs>
          <w:tab w:val="left" w:pos="567"/>
        </w:tabs>
        <w:suppressAutoHyphens/>
        <w:spacing w:after="0" w:line="360" w:lineRule="auto"/>
        <w:ind w:left="567" w:hanging="567"/>
        <w:rPr>
          <w:rFonts w:ascii="Times New Roman" w:eastAsia="Times New Roman" w:hAnsi="Times New Roman" w:cs="Times New Roman"/>
          <w:color w:val="202124"/>
          <w:sz w:val="24"/>
          <w:szCs w:val="24"/>
          <w:shd w:val="clear" w:color="auto" w:fill="FFFFFF"/>
          <w:lang w:eastAsia="ar-SA"/>
        </w:rPr>
      </w:pPr>
    </w:p>
    <w:p w14:paraId="75E1ADA6" w14:textId="6AE81F3C" w:rsidR="000A4BA6" w:rsidRPr="00E340B9" w:rsidRDefault="000A4BA6" w:rsidP="000A4BA6">
      <w:pPr>
        <w:tabs>
          <w:tab w:val="left" w:pos="567"/>
        </w:tabs>
        <w:suppressAutoHyphens/>
        <w:spacing w:after="0" w:line="360" w:lineRule="auto"/>
        <w:ind w:left="567" w:hanging="567"/>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color w:val="202124"/>
          <w:sz w:val="24"/>
          <w:szCs w:val="24"/>
          <w:shd w:val="clear" w:color="auto" w:fill="FFFFFF"/>
          <w:lang w:eastAsia="ar-SA"/>
        </w:rPr>
        <w:t xml:space="preserve">[3] </w:t>
      </w:r>
      <w:proofErr w:type="spellStart"/>
      <w:r w:rsidRPr="00E340B9">
        <w:rPr>
          <w:rFonts w:ascii="Times New Roman" w:eastAsia="Times New Roman" w:hAnsi="Times New Roman" w:cs="Times New Roman"/>
          <w:color w:val="333333"/>
          <w:sz w:val="24"/>
          <w:szCs w:val="24"/>
          <w:shd w:val="clear" w:color="auto" w:fill="FFFFFF"/>
          <w:lang w:eastAsia="ar-SA"/>
        </w:rPr>
        <w:t>Robin</w:t>
      </w:r>
      <w:proofErr w:type="spellEnd"/>
      <w:r w:rsidRPr="00E340B9">
        <w:rPr>
          <w:rFonts w:ascii="Times New Roman" w:eastAsia="Times New Roman" w:hAnsi="Times New Roman" w:cs="Times New Roman"/>
          <w:color w:val="333333"/>
          <w:sz w:val="24"/>
          <w:szCs w:val="24"/>
          <w:shd w:val="clear" w:color="auto" w:fill="FFFFFF"/>
          <w:lang w:eastAsia="ar-SA"/>
        </w:rPr>
        <w:t xml:space="preserve"> Murphy, </w:t>
      </w:r>
      <w:proofErr w:type="spellStart"/>
      <w:r w:rsidRPr="00E340B9">
        <w:rPr>
          <w:rFonts w:ascii="Times New Roman" w:eastAsia="Times New Roman" w:hAnsi="Times New Roman" w:cs="Times New Roman"/>
          <w:color w:val="333333"/>
          <w:sz w:val="24"/>
          <w:szCs w:val="24"/>
          <w:shd w:val="clear" w:color="auto" w:fill="FFFFFF"/>
          <w:lang w:eastAsia="ar-SA"/>
        </w:rPr>
        <w:t>Robin</w:t>
      </w:r>
      <w:proofErr w:type="spellEnd"/>
      <w:r w:rsidRPr="00E340B9">
        <w:rPr>
          <w:rFonts w:ascii="Times New Roman" w:eastAsia="Times New Roman" w:hAnsi="Times New Roman" w:cs="Times New Roman"/>
          <w:color w:val="333333"/>
          <w:sz w:val="24"/>
          <w:szCs w:val="24"/>
          <w:shd w:val="clear" w:color="auto" w:fill="FFFFFF"/>
          <w:lang w:eastAsia="ar-SA"/>
        </w:rPr>
        <w:t xml:space="preserve"> </w:t>
      </w:r>
      <w:proofErr w:type="gramStart"/>
      <w:r w:rsidRPr="00E340B9">
        <w:rPr>
          <w:rFonts w:ascii="Times New Roman" w:eastAsia="Times New Roman" w:hAnsi="Times New Roman" w:cs="Times New Roman"/>
          <w:color w:val="333333"/>
          <w:sz w:val="24"/>
          <w:szCs w:val="24"/>
          <w:shd w:val="clear" w:color="auto" w:fill="FFFFFF"/>
          <w:lang w:eastAsia="ar-SA"/>
        </w:rPr>
        <w:t>R..</w:t>
      </w:r>
      <w:proofErr w:type="gramEnd"/>
      <w:r w:rsidRPr="00E340B9">
        <w:rPr>
          <w:rFonts w:ascii="Times New Roman" w:eastAsia="Times New Roman" w:hAnsi="Times New Roman" w:cs="Times New Roman"/>
          <w:color w:val="333333"/>
          <w:sz w:val="24"/>
          <w:szCs w:val="24"/>
          <w:shd w:val="clear" w:color="auto" w:fill="FFFFFF"/>
          <w:lang w:eastAsia="ar-SA"/>
        </w:rPr>
        <w:t xml:space="preserve"> Murphy, Ronald C. </w:t>
      </w:r>
      <w:proofErr w:type="spellStart"/>
      <w:r w:rsidRPr="00E340B9">
        <w:rPr>
          <w:rFonts w:ascii="Times New Roman" w:eastAsia="Times New Roman" w:hAnsi="Times New Roman" w:cs="Times New Roman"/>
          <w:color w:val="333333"/>
          <w:sz w:val="24"/>
          <w:szCs w:val="24"/>
          <w:shd w:val="clear" w:color="auto" w:fill="FFFFFF"/>
          <w:lang w:eastAsia="ar-SA"/>
        </w:rPr>
        <w:t>Arkin</w:t>
      </w:r>
      <w:proofErr w:type="spellEnd"/>
      <w:proofErr w:type="gramStart"/>
      <w:r w:rsidRPr="00E340B9">
        <w:rPr>
          <w:rFonts w:ascii="Times New Roman" w:eastAsia="Times New Roman" w:hAnsi="Times New Roman" w:cs="Times New Roman"/>
          <w:color w:val="333333"/>
          <w:sz w:val="24"/>
          <w:szCs w:val="24"/>
          <w:shd w:val="clear" w:color="auto" w:fill="FFFFFF"/>
          <w:lang w:eastAsia="ar-SA"/>
        </w:rPr>
        <w:t>,”</w:t>
      </w:r>
      <w:proofErr w:type="spellStart"/>
      <w:r w:rsidRPr="00E340B9">
        <w:rPr>
          <w:rFonts w:ascii="Times New Roman" w:eastAsia="Times New Roman" w:hAnsi="Times New Roman" w:cs="Times New Roman"/>
          <w:color w:val="333333"/>
          <w:sz w:val="24"/>
          <w:szCs w:val="24"/>
          <w:shd w:val="clear" w:color="auto" w:fill="FFFFFF"/>
          <w:lang w:eastAsia="ar-SA"/>
        </w:rPr>
        <w:t>Introduction</w:t>
      </w:r>
      <w:proofErr w:type="spellEnd"/>
      <w:proofErr w:type="gramEnd"/>
      <w:r w:rsidRPr="00E340B9">
        <w:rPr>
          <w:rFonts w:ascii="Times New Roman" w:eastAsia="Times New Roman" w:hAnsi="Times New Roman" w:cs="Times New Roman"/>
          <w:color w:val="333333"/>
          <w:sz w:val="24"/>
          <w:szCs w:val="24"/>
          <w:shd w:val="clear" w:color="auto" w:fill="FFFFFF"/>
          <w:lang w:eastAsia="ar-SA"/>
        </w:rPr>
        <w:t xml:space="preserve"> </w:t>
      </w:r>
      <w:proofErr w:type="spellStart"/>
      <w:r w:rsidRPr="00E340B9">
        <w:rPr>
          <w:rFonts w:ascii="Times New Roman" w:eastAsia="Times New Roman" w:hAnsi="Times New Roman" w:cs="Times New Roman"/>
          <w:color w:val="333333"/>
          <w:sz w:val="24"/>
          <w:szCs w:val="24"/>
          <w:shd w:val="clear" w:color="auto" w:fill="FFFFFF"/>
          <w:lang w:eastAsia="ar-SA"/>
        </w:rPr>
        <w:t>to</w:t>
      </w:r>
      <w:proofErr w:type="spellEnd"/>
      <w:r w:rsidRPr="00E340B9">
        <w:rPr>
          <w:rFonts w:ascii="Times New Roman" w:eastAsia="Times New Roman" w:hAnsi="Times New Roman" w:cs="Times New Roman"/>
          <w:color w:val="333333"/>
          <w:sz w:val="24"/>
          <w:szCs w:val="24"/>
          <w:shd w:val="clear" w:color="auto" w:fill="FFFFFF"/>
          <w:lang w:eastAsia="ar-SA"/>
        </w:rPr>
        <w:t xml:space="preserve"> AI Robotics”2000,s.(152)</w:t>
      </w:r>
    </w:p>
    <w:p w14:paraId="6DCFA9FF" w14:textId="77777777" w:rsidR="000A4BA6" w:rsidRPr="00E340B9" w:rsidRDefault="000A4BA6" w:rsidP="000A4BA6">
      <w:pPr>
        <w:tabs>
          <w:tab w:val="left" w:pos="567"/>
        </w:tabs>
        <w:suppressAutoHyphens/>
        <w:spacing w:after="0" w:line="360" w:lineRule="auto"/>
        <w:ind w:left="567" w:hanging="567"/>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val="en-US" w:eastAsia="ar-SA"/>
        </w:rPr>
        <w:t xml:space="preserve">[4] </w:t>
      </w:r>
      <w:r w:rsidRPr="00E340B9">
        <w:rPr>
          <w:rFonts w:ascii="Times New Roman" w:eastAsia="Times New Roman" w:hAnsi="Times New Roman" w:cs="Times New Roman"/>
          <w:sz w:val="24"/>
          <w:szCs w:val="24"/>
          <w:lang w:eastAsia="ar-SA"/>
        </w:rPr>
        <w:t xml:space="preserve">(PDF) </w:t>
      </w:r>
      <w:proofErr w:type="spellStart"/>
      <w:r w:rsidRPr="00E340B9">
        <w:rPr>
          <w:rFonts w:ascii="Times New Roman" w:eastAsia="Times New Roman" w:hAnsi="Times New Roman" w:cs="Times New Roman"/>
          <w:sz w:val="24"/>
          <w:szCs w:val="24"/>
          <w:lang w:eastAsia="ar-SA"/>
        </w:rPr>
        <w:t>Mikrodenetleyicili</w:t>
      </w:r>
      <w:proofErr w:type="spellEnd"/>
      <w:r w:rsidRPr="00E340B9">
        <w:rPr>
          <w:rFonts w:ascii="Times New Roman" w:eastAsia="Times New Roman" w:hAnsi="Times New Roman" w:cs="Times New Roman"/>
          <w:sz w:val="24"/>
          <w:szCs w:val="24"/>
          <w:lang w:eastAsia="ar-SA"/>
        </w:rPr>
        <w:t xml:space="preserve"> Temizlik Robotu Tasarımı. </w:t>
      </w:r>
      <w:proofErr w:type="spellStart"/>
      <w:r w:rsidRPr="00E340B9">
        <w:rPr>
          <w:rFonts w:ascii="Times New Roman" w:eastAsia="Times New Roman" w:hAnsi="Times New Roman" w:cs="Times New Roman"/>
          <w:sz w:val="24"/>
          <w:szCs w:val="24"/>
          <w:lang w:eastAsia="ar-SA"/>
        </w:rPr>
        <w:t>Available</w:t>
      </w:r>
      <w:proofErr w:type="spellEnd"/>
      <w:r w:rsidRPr="00E340B9">
        <w:rPr>
          <w:rFonts w:ascii="Times New Roman" w:eastAsia="Times New Roman" w:hAnsi="Times New Roman" w:cs="Times New Roman"/>
          <w:sz w:val="24"/>
          <w:szCs w:val="24"/>
          <w:lang w:eastAsia="ar-SA"/>
        </w:rPr>
        <w:t xml:space="preserve"> </w:t>
      </w:r>
      <w:proofErr w:type="spellStart"/>
      <w:r w:rsidRPr="00E340B9">
        <w:rPr>
          <w:rFonts w:ascii="Times New Roman" w:eastAsia="Times New Roman" w:hAnsi="Times New Roman" w:cs="Times New Roman"/>
          <w:sz w:val="24"/>
          <w:szCs w:val="24"/>
          <w:lang w:eastAsia="ar-SA"/>
        </w:rPr>
        <w:t>from</w:t>
      </w:r>
      <w:proofErr w:type="spellEnd"/>
      <w:r w:rsidRPr="00E340B9">
        <w:rPr>
          <w:rFonts w:ascii="Times New Roman" w:eastAsia="Times New Roman" w:hAnsi="Times New Roman" w:cs="Times New Roman"/>
          <w:sz w:val="24"/>
          <w:szCs w:val="24"/>
          <w:lang w:eastAsia="ar-SA"/>
        </w:rPr>
        <w:t xml:space="preserve">: </w:t>
      </w:r>
      <w:hyperlink r:id="rId46" w:history="1">
        <w:r w:rsidRPr="00E340B9">
          <w:rPr>
            <w:rFonts w:ascii="Times New Roman" w:eastAsia="Times New Roman" w:hAnsi="Times New Roman" w:cs="Times New Roman"/>
            <w:color w:val="0000FF"/>
            <w:sz w:val="24"/>
            <w:szCs w:val="24"/>
            <w:u w:val="single"/>
            <w:lang w:eastAsia="ar-SA"/>
          </w:rPr>
          <w:t>https://www.researchgate.net/publication/320677671_Mikrodenetleyicili_Temizlik_Robotu_Tasarimi</w:t>
        </w:r>
      </w:hyperlink>
      <w:r w:rsidRPr="00E340B9">
        <w:rPr>
          <w:rFonts w:ascii="Times New Roman" w:eastAsia="Times New Roman" w:hAnsi="Times New Roman" w:cs="Times New Roman"/>
          <w:sz w:val="24"/>
          <w:szCs w:val="24"/>
          <w:lang w:eastAsia="ar-SA"/>
        </w:rPr>
        <w:t xml:space="preserve"> [</w:t>
      </w:r>
      <w:proofErr w:type="spellStart"/>
      <w:r w:rsidRPr="00E340B9">
        <w:rPr>
          <w:rFonts w:ascii="Times New Roman" w:eastAsia="Times New Roman" w:hAnsi="Times New Roman" w:cs="Times New Roman"/>
          <w:sz w:val="24"/>
          <w:szCs w:val="24"/>
          <w:lang w:eastAsia="ar-SA"/>
        </w:rPr>
        <w:t>accessed</w:t>
      </w:r>
      <w:proofErr w:type="spellEnd"/>
      <w:r w:rsidRPr="00E340B9">
        <w:rPr>
          <w:rFonts w:ascii="Times New Roman" w:eastAsia="Times New Roman" w:hAnsi="Times New Roman" w:cs="Times New Roman"/>
          <w:sz w:val="24"/>
          <w:szCs w:val="24"/>
          <w:lang w:eastAsia="ar-SA"/>
        </w:rPr>
        <w:t xml:space="preserve"> </w:t>
      </w:r>
      <w:proofErr w:type="spellStart"/>
      <w:r w:rsidRPr="00E340B9">
        <w:rPr>
          <w:rFonts w:ascii="Times New Roman" w:eastAsia="Times New Roman" w:hAnsi="Times New Roman" w:cs="Times New Roman"/>
          <w:sz w:val="24"/>
          <w:szCs w:val="24"/>
          <w:lang w:eastAsia="ar-SA"/>
        </w:rPr>
        <w:t>Dec</w:t>
      </w:r>
      <w:proofErr w:type="spellEnd"/>
      <w:r w:rsidRPr="00E340B9">
        <w:rPr>
          <w:rFonts w:ascii="Times New Roman" w:eastAsia="Times New Roman" w:hAnsi="Times New Roman" w:cs="Times New Roman"/>
          <w:sz w:val="24"/>
          <w:szCs w:val="24"/>
          <w:lang w:eastAsia="ar-SA"/>
        </w:rPr>
        <w:t xml:space="preserve"> 06 2020].</w:t>
      </w:r>
    </w:p>
    <w:p w14:paraId="52B97CAB" w14:textId="3358A614" w:rsidR="000A4BA6" w:rsidRPr="00E340B9" w:rsidRDefault="000A4BA6" w:rsidP="000A4BA6">
      <w:pPr>
        <w:tabs>
          <w:tab w:val="left" w:pos="567"/>
        </w:tabs>
        <w:suppressAutoHyphens/>
        <w:spacing w:after="0" w:line="360" w:lineRule="auto"/>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eastAsia="ar-SA"/>
        </w:rPr>
        <w:t xml:space="preserve">[5] </w:t>
      </w:r>
      <w:r w:rsidR="00031A00" w:rsidRPr="00E340B9">
        <w:rPr>
          <w:rFonts w:ascii="Times New Roman" w:eastAsia="Times New Roman" w:hAnsi="Times New Roman" w:cs="Times New Roman"/>
          <w:i/>
          <w:iCs/>
          <w:sz w:val="24"/>
          <w:szCs w:val="24"/>
          <w:lang w:eastAsia="ar-SA"/>
        </w:rPr>
        <w:t xml:space="preserve">(PDF) </w:t>
      </w:r>
      <w:proofErr w:type="spellStart"/>
      <w:r w:rsidR="00031A00" w:rsidRPr="00E340B9">
        <w:rPr>
          <w:rFonts w:ascii="Times New Roman" w:eastAsia="Times New Roman" w:hAnsi="Times New Roman" w:cs="Times New Roman"/>
          <w:i/>
          <w:iCs/>
          <w:sz w:val="24"/>
          <w:szCs w:val="24"/>
          <w:lang w:eastAsia="ar-SA"/>
        </w:rPr>
        <w:t>Mikrodenetleyicili</w:t>
      </w:r>
      <w:proofErr w:type="spellEnd"/>
      <w:r w:rsidR="00031A00" w:rsidRPr="00E340B9">
        <w:rPr>
          <w:rFonts w:ascii="Times New Roman" w:eastAsia="Times New Roman" w:hAnsi="Times New Roman" w:cs="Times New Roman"/>
          <w:i/>
          <w:iCs/>
          <w:sz w:val="24"/>
          <w:szCs w:val="24"/>
          <w:lang w:eastAsia="ar-SA"/>
        </w:rPr>
        <w:t xml:space="preserve"> Temizlik Robotu Tasarımı</w:t>
      </w:r>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Available</w:t>
      </w:r>
      <w:proofErr w:type="spellEnd"/>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from</w:t>
      </w:r>
      <w:proofErr w:type="spellEnd"/>
      <w:r w:rsidR="00031A00" w:rsidRPr="00E340B9">
        <w:rPr>
          <w:rFonts w:ascii="Times New Roman" w:eastAsia="Times New Roman" w:hAnsi="Times New Roman" w:cs="Times New Roman"/>
          <w:sz w:val="24"/>
          <w:szCs w:val="24"/>
          <w:lang w:eastAsia="ar-SA"/>
        </w:rPr>
        <w:t xml:space="preserve">: </w:t>
      </w:r>
      <w:hyperlink r:id="rId47" w:history="1">
        <w:r w:rsidR="00031A00" w:rsidRPr="00E340B9">
          <w:rPr>
            <w:rFonts w:ascii="Times New Roman" w:eastAsia="Times New Roman" w:hAnsi="Times New Roman" w:cs="Times New Roman"/>
            <w:color w:val="0000FF"/>
            <w:sz w:val="24"/>
            <w:szCs w:val="24"/>
            <w:u w:val="single"/>
            <w:lang w:eastAsia="ar-SA"/>
          </w:rPr>
          <w:t>https://www.researchgate.net/publication/320677671_Mikrodenetleyicili_Temizlik_Robotu_Tasarimi</w:t>
        </w:r>
      </w:hyperlink>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accessed</w:t>
      </w:r>
      <w:proofErr w:type="spellEnd"/>
      <w:r w:rsidR="00031A00" w:rsidRPr="00E340B9">
        <w:rPr>
          <w:rFonts w:ascii="Times New Roman" w:eastAsia="Times New Roman" w:hAnsi="Times New Roman" w:cs="Times New Roman"/>
          <w:sz w:val="24"/>
          <w:szCs w:val="24"/>
          <w:lang w:eastAsia="ar-SA"/>
        </w:rPr>
        <w:t xml:space="preserve"> </w:t>
      </w:r>
      <w:proofErr w:type="spellStart"/>
      <w:r w:rsidR="00031A00" w:rsidRPr="00E340B9">
        <w:rPr>
          <w:rFonts w:ascii="Times New Roman" w:eastAsia="Times New Roman" w:hAnsi="Times New Roman" w:cs="Times New Roman"/>
          <w:sz w:val="24"/>
          <w:szCs w:val="24"/>
          <w:lang w:eastAsia="ar-SA"/>
        </w:rPr>
        <w:t>Dec</w:t>
      </w:r>
      <w:proofErr w:type="spellEnd"/>
      <w:r w:rsidR="00031A00" w:rsidRPr="00E340B9">
        <w:rPr>
          <w:rFonts w:ascii="Times New Roman" w:eastAsia="Times New Roman" w:hAnsi="Times New Roman" w:cs="Times New Roman"/>
          <w:sz w:val="24"/>
          <w:szCs w:val="24"/>
          <w:lang w:eastAsia="ar-SA"/>
        </w:rPr>
        <w:t xml:space="preserve"> 06 2020].</w:t>
      </w:r>
    </w:p>
    <w:p w14:paraId="703A11B4" w14:textId="77777777" w:rsidR="00031A00" w:rsidRPr="00E340B9" w:rsidRDefault="00031A00" w:rsidP="000A4BA6">
      <w:pPr>
        <w:tabs>
          <w:tab w:val="left" w:pos="567"/>
        </w:tabs>
        <w:suppressAutoHyphens/>
        <w:spacing w:after="0" w:line="360" w:lineRule="auto"/>
        <w:rPr>
          <w:rFonts w:ascii="Times New Roman" w:eastAsia="Times New Roman" w:hAnsi="Times New Roman" w:cs="Times New Roman"/>
          <w:sz w:val="24"/>
          <w:szCs w:val="24"/>
          <w:lang w:eastAsia="ar-SA"/>
        </w:rPr>
      </w:pPr>
    </w:p>
    <w:p w14:paraId="30F08EA7" w14:textId="22731CC9" w:rsidR="000A4BA6" w:rsidRPr="00E340B9" w:rsidRDefault="000A4BA6" w:rsidP="000A4BA6">
      <w:pPr>
        <w:tabs>
          <w:tab w:val="left" w:pos="567"/>
        </w:tabs>
        <w:suppressAutoHyphens/>
        <w:spacing w:after="0" w:line="360" w:lineRule="auto"/>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eastAsia="ar-SA"/>
        </w:rPr>
        <w:t xml:space="preserve">[6] </w:t>
      </w:r>
      <w:r w:rsidR="00250E8B" w:rsidRPr="00E340B9">
        <w:rPr>
          <w:rFonts w:ascii="Times New Roman" w:hAnsi="Times New Roman" w:cs="Times New Roman"/>
          <w:sz w:val="24"/>
          <w:szCs w:val="24"/>
        </w:rPr>
        <w:t>Şahin H. ve Erkal S., (2008). Elektrikli süpürge satın alırken ve kullanırken dikkat edilmesi gereken hususlar, Gazi Üniversitesi Endüstriyel Sanatlar Eğitim Fakültesi dergisi, Ankara.</w:t>
      </w:r>
    </w:p>
    <w:p w14:paraId="179D710A" w14:textId="730E5260" w:rsidR="000A4BA6" w:rsidRPr="00E340B9" w:rsidRDefault="00AB55A2" w:rsidP="000A4BA6">
      <w:pPr>
        <w:tabs>
          <w:tab w:val="left" w:pos="567"/>
        </w:tabs>
        <w:suppressAutoHyphens/>
        <w:spacing w:after="0" w:line="360" w:lineRule="auto"/>
        <w:rPr>
          <w:rFonts w:ascii="Times New Roman" w:eastAsia="Times New Roman" w:hAnsi="Times New Roman" w:cs="Times New Roman"/>
          <w:sz w:val="24"/>
          <w:szCs w:val="24"/>
          <w:lang w:eastAsia="ar-SA"/>
        </w:rPr>
      </w:pPr>
      <w:r w:rsidRPr="00E340B9">
        <w:rPr>
          <w:rFonts w:ascii="Times New Roman" w:eastAsia="Times New Roman" w:hAnsi="Times New Roman" w:cs="Times New Roman"/>
          <w:sz w:val="24"/>
          <w:szCs w:val="24"/>
          <w:lang w:eastAsia="ar-SA"/>
        </w:rPr>
        <w:t xml:space="preserve"> </w:t>
      </w:r>
    </w:p>
    <w:p w14:paraId="0E065458" w14:textId="77777777" w:rsidR="000A4BA6" w:rsidRPr="00E340B9" w:rsidRDefault="000A4BA6" w:rsidP="000A4BA6">
      <w:pPr>
        <w:tabs>
          <w:tab w:val="left" w:pos="567"/>
        </w:tabs>
        <w:suppressAutoHyphens/>
        <w:spacing w:after="0" w:line="360" w:lineRule="auto"/>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sz w:val="24"/>
          <w:szCs w:val="24"/>
          <w:lang w:eastAsia="ar-SA"/>
        </w:rPr>
        <w:t>[7</w:t>
      </w:r>
      <w:proofErr w:type="gramStart"/>
      <w:r w:rsidRPr="00E340B9">
        <w:rPr>
          <w:rFonts w:ascii="Times New Roman" w:eastAsia="Times New Roman" w:hAnsi="Times New Roman" w:cs="Times New Roman"/>
          <w:sz w:val="24"/>
          <w:szCs w:val="24"/>
          <w:lang w:eastAsia="ar-SA"/>
        </w:rPr>
        <w:t xml:space="preserve">]  </w:t>
      </w:r>
      <w:r w:rsidRPr="00E340B9">
        <w:rPr>
          <w:rFonts w:ascii="Times New Roman" w:eastAsia="Times New Roman" w:hAnsi="Times New Roman" w:cs="Times New Roman"/>
          <w:color w:val="222222"/>
          <w:sz w:val="24"/>
          <w:szCs w:val="24"/>
          <w:shd w:val="clear" w:color="auto" w:fill="FFFFFF"/>
          <w:lang w:eastAsia="ar-SA"/>
        </w:rPr>
        <w:t>Kassan</w:t>
      </w:r>
      <w:proofErr w:type="gramEnd"/>
      <w:r w:rsidRPr="00E340B9">
        <w:rPr>
          <w:rFonts w:ascii="Times New Roman" w:eastAsia="Times New Roman" w:hAnsi="Times New Roman" w:cs="Times New Roman"/>
          <w:color w:val="222222"/>
          <w:sz w:val="24"/>
          <w:szCs w:val="24"/>
          <w:shd w:val="clear" w:color="auto" w:fill="FFFFFF"/>
          <w:lang w:eastAsia="ar-SA"/>
        </w:rPr>
        <w:t xml:space="preserve">, J. </w:t>
      </w:r>
      <w:proofErr w:type="spellStart"/>
      <w:r w:rsidRPr="00E340B9">
        <w:rPr>
          <w:rFonts w:ascii="Times New Roman" w:eastAsia="Times New Roman" w:hAnsi="Times New Roman" w:cs="Times New Roman"/>
          <w:color w:val="222222"/>
          <w:sz w:val="24"/>
          <w:szCs w:val="24"/>
          <w:shd w:val="clear" w:color="auto" w:fill="FFFFFF"/>
          <w:lang w:eastAsia="ar-SA"/>
        </w:rPr>
        <w:t>Morelli</w:t>
      </w:r>
      <w:proofErr w:type="spellEnd"/>
      <w:r w:rsidRPr="00E340B9">
        <w:rPr>
          <w:rFonts w:ascii="Times New Roman" w:eastAsia="Times New Roman" w:hAnsi="Times New Roman" w:cs="Times New Roman"/>
          <w:color w:val="222222"/>
          <w:sz w:val="24"/>
          <w:szCs w:val="24"/>
          <w:shd w:val="clear" w:color="auto" w:fill="FFFFFF"/>
          <w:lang w:eastAsia="ar-SA"/>
        </w:rPr>
        <w:t>, J. , “</w:t>
      </w:r>
      <w:proofErr w:type="spellStart"/>
      <w:r w:rsidRPr="00E340B9">
        <w:rPr>
          <w:rFonts w:ascii="Times New Roman" w:eastAsia="Times New Roman" w:hAnsi="Times New Roman" w:cs="Times New Roman"/>
          <w:color w:val="222222"/>
          <w:sz w:val="24"/>
          <w:szCs w:val="24"/>
          <w:shd w:val="clear" w:color="auto" w:fill="FFFFFF"/>
          <w:lang w:eastAsia="ar-SA"/>
        </w:rPr>
        <w:t>Ultrasonic</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Sensing</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for</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Challenging</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Environments</w:t>
      </w:r>
      <w:proofErr w:type="spellEnd"/>
      <w:r w:rsidRPr="00E340B9">
        <w:rPr>
          <w:rFonts w:ascii="Times New Roman" w:eastAsia="Times New Roman" w:hAnsi="Times New Roman" w:cs="Times New Roman"/>
          <w:color w:val="222222"/>
          <w:sz w:val="24"/>
          <w:szCs w:val="24"/>
          <w:shd w:val="clear" w:color="auto" w:fill="FFFFFF"/>
          <w:lang w:eastAsia="ar-SA"/>
        </w:rPr>
        <w:t xml:space="preserve">”, </w:t>
      </w:r>
      <w:proofErr w:type="spellStart"/>
      <w:r w:rsidRPr="00E340B9">
        <w:rPr>
          <w:rFonts w:ascii="Times New Roman" w:eastAsia="Times New Roman" w:hAnsi="Times New Roman" w:cs="Times New Roman"/>
          <w:color w:val="222222"/>
          <w:sz w:val="24"/>
          <w:szCs w:val="24"/>
          <w:shd w:val="clear" w:color="auto" w:fill="FFFFFF"/>
          <w:lang w:eastAsia="ar-SA"/>
        </w:rPr>
        <w:t>Sensors</w:t>
      </w:r>
      <w:proofErr w:type="spellEnd"/>
      <w:r w:rsidRPr="00E340B9">
        <w:rPr>
          <w:rFonts w:ascii="Times New Roman" w:eastAsia="Times New Roman" w:hAnsi="Times New Roman" w:cs="Times New Roman"/>
          <w:color w:val="222222"/>
          <w:sz w:val="24"/>
          <w:szCs w:val="24"/>
          <w:shd w:val="clear" w:color="auto" w:fill="FFFFFF"/>
          <w:lang w:eastAsia="ar-SA"/>
        </w:rPr>
        <w:t>, Jul 1, 2005.</w:t>
      </w:r>
    </w:p>
    <w:p w14:paraId="23DE60EE" w14:textId="77777777" w:rsidR="000A4BA6" w:rsidRPr="00E340B9" w:rsidRDefault="000A4BA6" w:rsidP="000A4BA6">
      <w:pPr>
        <w:tabs>
          <w:tab w:val="left" w:pos="567"/>
        </w:tabs>
        <w:suppressAutoHyphens/>
        <w:spacing w:after="0" w:line="360" w:lineRule="auto"/>
        <w:ind w:left="567" w:hanging="567"/>
        <w:jc w:val="center"/>
        <w:rPr>
          <w:rFonts w:ascii="Times New Roman" w:eastAsia="Times New Roman" w:hAnsi="Times New Roman" w:cs="Times New Roman"/>
          <w:b/>
          <w:sz w:val="24"/>
          <w:szCs w:val="24"/>
          <w:lang w:val="en-US" w:eastAsia="ar-SA"/>
        </w:rPr>
      </w:pPr>
    </w:p>
    <w:p w14:paraId="25393D57" w14:textId="00ED898D"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000000" w:themeColor="text1"/>
          <w:sz w:val="24"/>
          <w:szCs w:val="24"/>
          <w:lang w:val="en-US" w:eastAsia="ar-SA"/>
        </w:rPr>
      </w:pPr>
      <w:r w:rsidRPr="00E340B9">
        <w:rPr>
          <w:rFonts w:ascii="Times New Roman" w:eastAsia="Times New Roman" w:hAnsi="Times New Roman" w:cs="Times New Roman"/>
          <w:sz w:val="24"/>
          <w:szCs w:val="24"/>
          <w:lang w:val="en-US" w:eastAsia="ar-SA"/>
        </w:rPr>
        <w:t xml:space="preserve">[8] </w:t>
      </w:r>
      <w:proofErr w:type="spellStart"/>
      <w:r w:rsidRPr="00E340B9">
        <w:rPr>
          <w:rFonts w:ascii="Times New Roman" w:eastAsia="Times New Roman" w:hAnsi="Times New Roman" w:cs="Times New Roman"/>
          <w:color w:val="000000" w:themeColor="text1"/>
          <w:sz w:val="24"/>
          <w:szCs w:val="24"/>
          <w:shd w:val="clear" w:color="auto" w:fill="FFFFFF"/>
          <w:lang w:eastAsia="ar-SA"/>
        </w:rPr>
        <w:t>Robotic</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&amp; </w:t>
      </w:r>
      <w:proofErr w:type="spellStart"/>
      <w:r w:rsidRPr="00E340B9">
        <w:rPr>
          <w:rFonts w:ascii="Times New Roman" w:eastAsia="Times New Roman" w:hAnsi="Times New Roman" w:cs="Times New Roman"/>
          <w:color w:val="000000" w:themeColor="text1"/>
          <w:sz w:val="24"/>
          <w:szCs w:val="24"/>
          <w:shd w:val="clear" w:color="auto" w:fill="FFFFFF"/>
          <w:lang w:eastAsia="ar-SA"/>
        </w:rPr>
        <w:t>Mechatronic</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w:t>
      </w:r>
      <w:proofErr w:type="spellStart"/>
      <w:r w:rsidRPr="00E340B9">
        <w:rPr>
          <w:rFonts w:ascii="Times New Roman" w:eastAsia="Times New Roman" w:hAnsi="Times New Roman" w:cs="Times New Roman"/>
          <w:color w:val="000000" w:themeColor="text1"/>
          <w:sz w:val="24"/>
          <w:szCs w:val="24"/>
          <w:shd w:val="clear" w:color="auto" w:fill="FFFFFF"/>
          <w:lang w:eastAsia="ar-SA"/>
        </w:rPr>
        <w:t>HomeLab</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Kit </w:t>
      </w:r>
      <w:proofErr w:type="spellStart"/>
      <w:r w:rsidRPr="00E340B9">
        <w:rPr>
          <w:rFonts w:ascii="Times New Roman" w:eastAsia="Times New Roman" w:hAnsi="Times New Roman" w:cs="Times New Roman"/>
          <w:color w:val="000000" w:themeColor="text1"/>
          <w:sz w:val="24"/>
          <w:szCs w:val="24"/>
          <w:shd w:val="clear" w:color="auto" w:fill="FFFFFF"/>
          <w:lang w:eastAsia="ar-SA"/>
        </w:rPr>
        <w:t>Community</w:t>
      </w:r>
      <w:proofErr w:type="spellEnd"/>
      <w:r w:rsidRPr="00E340B9">
        <w:rPr>
          <w:rFonts w:ascii="Times New Roman" w:eastAsia="Times New Roman" w:hAnsi="Times New Roman" w:cs="Times New Roman"/>
          <w:color w:val="000000" w:themeColor="text1"/>
          <w:sz w:val="24"/>
          <w:szCs w:val="24"/>
          <w:shd w:val="clear" w:color="auto" w:fill="FFFFFF"/>
          <w:lang w:eastAsia="ar-SA"/>
        </w:rPr>
        <w:t xml:space="preserve">, </w:t>
      </w:r>
      <w:r w:rsidR="00AB55A2" w:rsidRPr="00E340B9">
        <w:rPr>
          <w:rFonts w:ascii="Times New Roman" w:eastAsia="Times New Roman" w:hAnsi="Times New Roman" w:cs="Times New Roman"/>
          <w:color w:val="000000" w:themeColor="text1"/>
          <w:sz w:val="24"/>
          <w:szCs w:val="24"/>
          <w:shd w:val="clear" w:color="auto" w:fill="FFFFFF"/>
          <w:lang w:eastAsia="ar-SA"/>
        </w:rPr>
        <w:t>(http://home.roboticlab.eu</w:t>
      </w:r>
      <w:r w:rsidRPr="00E340B9">
        <w:rPr>
          <w:rFonts w:ascii="Times New Roman" w:eastAsia="Times New Roman" w:hAnsi="Times New Roman" w:cs="Times New Roman"/>
          <w:color w:val="000000" w:themeColor="text1"/>
          <w:sz w:val="24"/>
          <w:szCs w:val="24"/>
          <w:shd w:val="clear" w:color="auto" w:fill="FFFFFF"/>
          <w:lang w:eastAsia="ar-SA"/>
        </w:rPr>
        <w:t>)</w:t>
      </w:r>
    </w:p>
    <w:p w14:paraId="1FF2F2E5" w14:textId="77777777" w:rsidR="000A4BA6" w:rsidRPr="00E340B9" w:rsidRDefault="000A4BA6" w:rsidP="000A4BA6">
      <w:pPr>
        <w:tabs>
          <w:tab w:val="left" w:pos="567"/>
        </w:tabs>
        <w:suppressAutoHyphens/>
        <w:spacing w:after="120" w:line="240" w:lineRule="auto"/>
        <w:ind w:left="567" w:hanging="567"/>
        <w:jc w:val="both"/>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sz w:val="24"/>
          <w:szCs w:val="24"/>
          <w:lang w:val="en-US" w:eastAsia="ar-SA"/>
        </w:rPr>
        <w:t xml:space="preserve">  </w:t>
      </w:r>
    </w:p>
    <w:p w14:paraId="465D0F30" w14:textId="0F96B04B"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000000" w:themeColor="text1"/>
          <w:sz w:val="24"/>
          <w:szCs w:val="24"/>
          <w:lang w:val="en-US" w:eastAsia="ar-SA"/>
        </w:rPr>
      </w:pPr>
      <w:r w:rsidRPr="00E340B9">
        <w:rPr>
          <w:rFonts w:ascii="Times New Roman" w:eastAsia="Times New Roman" w:hAnsi="Times New Roman" w:cs="Times New Roman"/>
          <w:sz w:val="24"/>
          <w:szCs w:val="24"/>
          <w:lang w:val="en-US" w:eastAsia="ar-SA"/>
        </w:rPr>
        <w:t xml:space="preserve">[9] </w:t>
      </w:r>
      <w:r w:rsidR="0005059E" w:rsidRPr="00E340B9">
        <w:rPr>
          <w:rFonts w:ascii="Times New Roman" w:eastAsia="Times New Roman" w:hAnsi="Times New Roman" w:cs="Times New Roman"/>
          <w:color w:val="000000" w:themeColor="text1"/>
          <w:sz w:val="24"/>
          <w:szCs w:val="24"/>
          <w:lang w:val="en-US" w:eastAsia="ar-SA"/>
        </w:rPr>
        <w:t>(PDF) https://www.alldatasheet.com/view.jsp?Searchword=TCRT5000&amp;sField=4</w:t>
      </w:r>
    </w:p>
    <w:p w14:paraId="7B1C6FAA" w14:textId="77777777"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p>
    <w:p w14:paraId="0CF4B4B0" w14:textId="272F153F"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r w:rsidRPr="00E340B9">
        <w:rPr>
          <w:rFonts w:ascii="Times New Roman" w:eastAsia="Times New Roman" w:hAnsi="Times New Roman" w:cs="Times New Roman"/>
          <w:sz w:val="24"/>
          <w:szCs w:val="24"/>
          <w:lang w:val="en-US" w:eastAsia="ar-SA"/>
        </w:rPr>
        <w:t>[</w:t>
      </w:r>
      <w:proofErr w:type="gramStart"/>
      <w:r w:rsidRPr="00E340B9">
        <w:rPr>
          <w:rFonts w:ascii="Times New Roman" w:eastAsia="Times New Roman" w:hAnsi="Times New Roman" w:cs="Times New Roman"/>
          <w:sz w:val="24"/>
          <w:szCs w:val="24"/>
          <w:lang w:val="en-US" w:eastAsia="ar-SA"/>
        </w:rPr>
        <w:t>10]</w:t>
      </w:r>
      <w:r w:rsidR="008C234B" w:rsidRPr="00E340B9">
        <w:rPr>
          <w:rFonts w:ascii="Times New Roman" w:eastAsia="Times New Roman" w:hAnsi="Times New Roman" w:cs="Times New Roman"/>
          <w:sz w:val="24"/>
          <w:szCs w:val="24"/>
          <w:lang w:val="en-US" w:eastAsia="ar-SA"/>
        </w:rPr>
        <w:t>https://www.researchgate.net/publication/333528241_A_Survey_on_Bluetooth_50_and_Mesh_New_Milestones_of_IoT</w:t>
      </w:r>
      <w:proofErr w:type="gramEnd"/>
    </w:p>
    <w:p w14:paraId="22C47505" w14:textId="77777777"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sz w:val="24"/>
          <w:szCs w:val="24"/>
          <w:lang w:val="en-US" w:eastAsia="ar-SA"/>
        </w:rPr>
      </w:pPr>
    </w:p>
    <w:p w14:paraId="65C9F351" w14:textId="7DBDEBBB" w:rsidR="000A4BA6" w:rsidRPr="00E340B9" w:rsidRDefault="000A4BA6" w:rsidP="000A4BA6">
      <w:pPr>
        <w:tabs>
          <w:tab w:val="left" w:pos="567"/>
        </w:tabs>
        <w:suppressAutoHyphens/>
        <w:spacing w:after="0" w:line="360" w:lineRule="auto"/>
        <w:ind w:left="567" w:hanging="567"/>
        <w:jc w:val="both"/>
        <w:rPr>
          <w:rFonts w:ascii="Times New Roman" w:eastAsia="Times New Roman" w:hAnsi="Times New Roman" w:cs="Times New Roman"/>
          <w:color w:val="0000FF"/>
          <w:sz w:val="24"/>
          <w:szCs w:val="24"/>
          <w:u w:val="single"/>
          <w:lang w:val="en-US" w:eastAsia="ar-SA"/>
        </w:rPr>
      </w:pPr>
      <w:r w:rsidRPr="00E340B9">
        <w:rPr>
          <w:rFonts w:ascii="Times New Roman" w:eastAsia="Times New Roman" w:hAnsi="Times New Roman" w:cs="Times New Roman"/>
          <w:sz w:val="24"/>
          <w:szCs w:val="24"/>
          <w:lang w:val="en-US" w:eastAsia="ar-SA"/>
        </w:rPr>
        <w:t>[11</w:t>
      </w:r>
      <w:proofErr w:type="gramStart"/>
      <w:r w:rsidRPr="00E340B9">
        <w:rPr>
          <w:rFonts w:ascii="Times New Roman" w:eastAsia="Times New Roman" w:hAnsi="Times New Roman" w:cs="Times New Roman"/>
          <w:sz w:val="24"/>
          <w:szCs w:val="24"/>
          <w:lang w:val="en-US" w:eastAsia="ar-SA"/>
        </w:rPr>
        <w:t xml:space="preserve">]  </w:t>
      </w:r>
      <w:r w:rsidR="0005059E" w:rsidRPr="00E340B9">
        <w:rPr>
          <w:rFonts w:ascii="Times New Roman" w:eastAsia="Times New Roman" w:hAnsi="Times New Roman" w:cs="Times New Roman"/>
          <w:sz w:val="24"/>
          <w:szCs w:val="24"/>
          <w:lang w:val="en-US" w:eastAsia="ar-SA"/>
        </w:rPr>
        <w:t>(</w:t>
      </w:r>
      <w:proofErr w:type="gramEnd"/>
      <w:r w:rsidR="0005059E" w:rsidRPr="00E340B9">
        <w:rPr>
          <w:rFonts w:ascii="Times New Roman" w:eastAsia="Times New Roman" w:hAnsi="Times New Roman" w:cs="Times New Roman"/>
          <w:sz w:val="24"/>
          <w:szCs w:val="24"/>
          <w:lang w:val="en-US" w:eastAsia="ar-SA"/>
        </w:rPr>
        <w:t xml:space="preserve">URL) </w:t>
      </w:r>
      <w:hyperlink r:id="rId48" w:history="1">
        <w:r w:rsidR="0005059E" w:rsidRPr="00E340B9">
          <w:rPr>
            <w:rStyle w:val="Kpr"/>
            <w:rFonts w:ascii="Times New Roman" w:eastAsia="Times New Roman" w:hAnsi="Times New Roman" w:cs="Times New Roman"/>
            <w:sz w:val="24"/>
            <w:szCs w:val="24"/>
            <w:lang w:val="en-US" w:eastAsia="ar-SA"/>
          </w:rPr>
          <w:t>https://learn.sparkfun.com/tutorials/bluetooth-basics/how-bluetooth-works</w:t>
        </w:r>
      </w:hyperlink>
    </w:p>
    <w:p w14:paraId="0F88549A" w14:textId="77777777" w:rsidR="000A4BA6" w:rsidRPr="000A4BA6" w:rsidRDefault="000A4BA6" w:rsidP="000A4BA6">
      <w:pPr>
        <w:tabs>
          <w:tab w:val="left" w:pos="567"/>
        </w:tabs>
        <w:suppressAutoHyphens/>
        <w:spacing w:after="0" w:line="360" w:lineRule="auto"/>
        <w:ind w:left="567" w:hanging="567"/>
        <w:jc w:val="both"/>
        <w:rPr>
          <w:rFonts w:ascii="Times New Roman" w:eastAsia="Times New Roman" w:hAnsi="Times New Roman" w:cs="Times New Roman"/>
          <w:lang w:val="en-US" w:eastAsia="ar-SA"/>
        </w:rPr>
      </w:pPr>
    </w:p>
    <w:p w14:paraId="7C225A2E" w14:textId="4C8AB683" w:rsidR="000A4BA6" w:rsidRPr="000A4BA6" w:rsidRDefault="000A4BA6" w:rsidP="000A4BA6">
      <w:pPr>
        <w:tabs>
          <w:tab w:val="left" w:pos="567"/>
        </w:tabs>
        <w:suppressAutoHyphens/>
        <w:spacing w:after="0" w:line="360" w:lineRule="auto"/>
        <w:ind w:left="567" w:hanging="567"/>
        <w:jc w:val="both"/>
        <w:rPr>
          <w:rFonts w:ascii="Times New Roman" w:eastAsia="Times New Roman" w:hAnsi="Times New Roman" w:cs="Times New Roman"/>
          <w:lang w:val="en-US" w:eastAsia="ar-SA"/>
        </w:rPr>
      </w:pPr>
      <w:r w:rsidRPr="000A4BA6">
        <w:rPr>
          <w:rFonts w:ascii="Times New Roman" w:eastAsia="Times New Roman" w:hAnsi="Times New Roman" w:cs="Times New Roman"/>
          <w:lang w:val="en-US" w:eastAsia="ar-SA"/>
        </w:rPr>
        <w:lastRenderedPageBreak/>
        <w:t>[12</w:t>
      </w:r>
      <w:r w:rsidR="008C234B" w:rsidRPr="000A4BA6">
        <w:rPr>
          <w:rFonts w:ascii="Times New Roman" w:eastAsia="Times New Roman" w:hAnsi="Times New Roman" w:cs="Times New Roman"/>
          <w:lang w:val="en-US" w:eastAsia="ar-SA"/>
        </w:rPr>
        <w:t>]</w:t>
      </w:r>
      <w:r w:rsidR="008C234B">
        <w:rPr>
          <w:rFonts w:ascii="Times New Roman" w:eastAsia="Times New Roman" w:hAnsi="Times New Roman" w:cs="Times New Roman"/>
          <w:lang w:val="en-US" w:eastAsia="ar-SA"/>
        </w:rPr>
        <w:t xml:space="preserve"> Internet</w:t>
      </w:r>
      <w:r w:rsidR="008C234B">
        <w:t xml:space="preserve">: </w:t>
      </w:r>
      <w:proofErr w:type="spellStart"/>
      <w:r w:rsidR="008C234B">
        <w:t>What</w:t>
      </w:r>
      <w:proofErr w:type="spellEnd"/>
      <w:r w:rsidR="008C234B">
        <w:t xml:space="preserve"> is </w:t>
      </w:r>
      <w:proofErr w:type="spellStart"/>
      <w:r w:rsidR="008C234B">
        <w:t>Arduino</w:t>
      </w:r>
      <w:proofErr w:type="spellEnd"/>
      <w:r w:rsidR="008C234B">
        <w:t xml:space="preserve"> </w:t>
      </w:r>
      <w:proofErr w:type="spellStart"/>
      <w:r w:rsidR="008C234B">
        <w:t>Uno</w:t>
      </w:r>
      <w:proofErr w:type="spellEnd"/>
      <w:r w:rsidR="008C234B">
        <w:t xml:space="preserve"> </w:t>
      </w:r>
      <w:proofErr w:type="spellStart"/>
      <w:r w:rsidR="008C234B">
        <w:t>and</w:t>
      </w:r>
      <w:proofErr w:type="spellEnd"/>
      <w:r w:rsidR="008C234B">
        <w:t xml:space="preserve"> </w:t>
      </w:r>
      <w:proofErr w:type="spellStart"/>
      <w:r w:rsidR="008C234B">
        <w:t>its</w:t>
      </w:r>
      <w:proofErr w:type="spellEnd"/>
      <w:r w:rsidR="008C234B">
        <w:t xml:space="preserve"> </w:t>
      </w:r>
      <w:proofErr w:type="spellStart"/>
      <w:proofErr w:type="gramStart"/>
      <w:r w:rsidR="008C234B">
        <w:t>features</w:t>
      </w:r>
      <w:proofErr w:type="spellEnd"/>
      <w:r w:rsidR="008C234B">
        <w:t xml:space="preserve"> ?</w:t>
      </w:r>
      <w:proofErr w:type="gramEnd"/>
      <w:r w:rsidR="008C234B">
        <w:t xml:space="preserve"> </w:t>
      </w:r>
      <w:proofErr w:type="gramStart"/>
      <w:r w:rsidR="008C234B">
        <w:t>URL :</w:t>
      </w:r>
      <w:proofErr w:type="gramEnd"/>
      <w:r w:rsidR="008C234B">
        <w:t xml:space="preserve"> https://store.arduino.cc/usa/arduino-uno-rev3/, Son Erişim Tarihi: 26.10.2021</w:t>
      </w:r>
    </w:p>
    <w:p w14:paraId="4CEA866E" w14:textId="77777777" w:rsidR="000A4BA6" w:rsidRPr="000A4BA6" w:rsidRDefault="000A4BA6" w:rsidP="000A4BA6">
      <w:pPr>
        <w:tabs>
          <w:tab w:val="left" w:pos="567"/>
        </w:tabs>
        <w:suppressAutoHyphens/>
        <w:spacing w:after="0" w:line="360" w:lineRule="auto"/>
        <w:ind w:left="567" w:hanging="567"/>
        <w:jc w:val="both"/>
        <w:rPr>
          <w:rFonts w:ascii="Times New Roman" w:eastAsia="Times New Roman" w:hAnsi="Times New Roman" w:cs="Times New Roman"/>
          <w:lang w:val="en-US" w:eastAsia="ar-SA"/>
        </w:rPr>
      </w:pPr>
    </w:p>
    <w:p w14:paraId="19FAC509" w14:textId="76FEC813" w:rsidR="00E340B9" w:rsidRDefault="000A4BA6" w:rsidP="00E340B9">
      <w:pPr>
        <w:tabs>
          <w:tab w:val="left" w:pos="567"/>
        </w:tabs>
        <w:suppressAutoHyphens/>
        <w:spacing w:after="120" w:line="240" w:lineRule="auto"/>
        <w:rPr>
          <w:rFonts w:ascii="Times New Roman" w:eastAsia="Times New Roman" w:hAnsi="Times New Roman" w:cs="Times New Roman"/>
          <w:sz w:val="24"/>
          <w:szCs w:val="24"/>
          <w:lang w:val="en-US" w:eastAsia="ar-SA"/>
        </w:rPr>
      </w:pPr>
      <w:r w:rsidRPr="000A4BA6">
        <w:rPr>
          <w:rFonts w:ascii="Times New Roman" w:eastAsia="Times New Roman" w:hAnsi="Times New Roman" w:cs="Times New Roman"/>
          <w:lang w:val="en-US" w:eastAsia="ar-SA"/>
        </w:rPr>
        <w:t>[</w:t>
      </w:r>
      <w:r w:rsidR="00E340B9" w:rsidRPr="000A4BA6">
        <w:rPr>
          <w:rFonts w:ascii="Times New Roman" w:eastAsia="Times New Roman" w:hAnsi="Times New Roman" w:cs="Times New Roman"/>
          <w:lang w:val="en-US" w:eastAsia="ar-SA"/>
        </w:rPr>
        <w:t>13]</w:t>
      </w:r>
      <w:r w:rsidR="00E340B9">
        <w:rPr>
          <w:rFonts w:ascii="Times New Roman" w:eastAsia="Times New Roman" w:hAnsi="Times New Roman" w:cs="Times New Roman"/>
          <w:lang w:val="en-US" w:eastAsia="ar-SA"/>
        </w:rPr>
        <w:t xml:space="preserve"> (URL)</w:t>
      </w:r>
      <w:r w:rsidRPr="000A4BA6">
        <w:rPr>
          <w:rFonts w:ascii="Times New Roman" w:eastAsia="Times New Roman" w:hAnsi="Times New Roman" w:cs="Times New Roman"/>
          <w:lang w:val="en-US" w:eastAsia="ar-SA"/>
        </w:rPr>
        <w:t xml:space="preserve"> </w:t>
      </w:r>
      <w:hyperlink r:id="rId49" w:history="1">
        <w:r w:rsidR="00E340B9" w:rsidRPr="0039530B">
          <w:rPr>
            <w:rStyle w:val="Kpr"/>
            <w:rFonts w:ascii="Times New Roman" w:eastAsia="Times New Roman" w:hAnsi="Times New Roman" w:cs="Times New Roman"/>
            <w:sz w:val="24"/>
            <w:szCs w:val="24"/>
            <w:lang w:val="en-US" w:eastAsia="ar-SA"/>
          </w:rPr>
          <w:t>https://html.alldatasheet.com/html-pdf/99683/STMICROELECTRONICS/L293D/3243/2/L293D.html</w:t>
        </w:r>
      </w:hyperlink>
      <w:r w:rsidR="00E340B9">
        <w:rPr>
          <w:rFonts w:ascii="Times New Roman" w:eastAsia="Times New Roman" w:hAnsi="Times New Roman" w:cs="Times New Roman"/>
          <w:sz w:val="24"/>
          <w:szCs w:val="24"/>
          <w:lang w:val="en-US" w:eastAsia="ar-SA"/>
        </w:rPr>
        <w:t xml:space="preserve"> </w:t>
      </w:r>
    </w:p>
    <w:p w14:paraId="5C92C02A" w14:textId="77777777" w:rsidR="00E340B9" w:rsidRDefault="00E340B9" w:rsidP="00E340B9">
      <w:pPr>
        <w:tabs>
          <w:tab w:val="left" w:pos="567"/>
        </w:tabs>
        <w:suppressAutoHyphens/>
        <w:spacing w:after="0" w:line="360" w:lineRule="auto"/>
        <w:rPr>
          <w:rFonts w:ascii="Times New Roman" w:eastAsia="Times New Roman" w:hAnsi="Times New Roman" w:cs="Times New Roman"/>
          <w:color w:val="0000FF"/>
          <w:u w:val="single"/>
          <w:lang w:val="en-US" w:eastAsia="ar-SA"/>
        </w:rPr>
      </w:pPr>
    </w:p>
    <w:p w14:paraId="10387B75" w14:textId="62841CA2" w:rsidR="000A4BA6" w:rsidRPr="000A4BA6" w:rsidRDefault="000A4BA6" w:rsidP="00E340B9">
      <w:pPr>
        <w:tabs>
          <w:tab w:val="left" w:pos="567"/>
        </w:tabs>
        <w:suppressAutoHyphens/>
        <w:spacing w:after="0" w:line="360" w:lineRule="auto"/>
        <w:rPr>
          <w:rFonts w:ascii="Times New Roman" w:eastAsia="Times New Roman" w:hAnsi="Times New Roman" w:cs="Times New Roman"/>
          <w:color w:val="0000FF"/>
          <w:u w:val="single"/>
          <w:lang w:val="en-US" w:eastAsia="ar-SA"/>
        </w:rPr>
      </w:pPr>
      <w:r w:rsidRPr="000A4BA6">
        <w:rPr>
          <w:rFonts w:ascii="Times New Roman" w:eastAsia="Times New Roman" w:hAnsi="Times New Roman" w:cs="Times New Roman"/>
          <w:lang w:val="en-US" w:eastAsia="ar-SA"/>
        </w:rPr>
        <w:t xml:space="preserve">[14] </w:t>
      </w:r>
      <w:r w:rsidR="00E340B9">
        <w:rPr>
          <w:rFonts w:ascii="Times New Roman" w:eastAsia="Times New Roman" w:hAnsi="Times New Roman" w:cs="Times New Roman"/>
          <w:lang w:val="en-US" w:eastAsia="ar-SA"/>
        </w:rPr>
        <w:t>(URL)</w:t>
      </w:r>
      <w:hyperlink r:id="rId50" w:history="1">
        <w:r w:rsidR="00E340B9" w:rsidRPr="0039530B">
          <w:rPr>
            <w:rStyle w:val="Kpr"/>
            <w:rFonts w:ascii="Times New Roman" w:eastAsia="Times New Roman" w:hAnsi="Times New Roman" w:cs="Times New Roman"/>
            <w:sz w:val="24"/>
            <w:szCs w:val="24"/>
            <w:lang w:val="en-US" w:eastAsia="ar-SA"/>
          </w:rPr>
          <w:t>https://html.alldatasheet.com/html-pdf/99683/STMICROELECTRONICS/L293D/3243/2/L293D.html</w:t>
        </w:r>
      </w:hyperlink>
    </w:p>
    <w:p w14:paraId="61E4E4C2" w14:textId="44D0E5A4" w:rsidR="000A4BA6" w:rsidRPr="000A4BA6" w:rsidRDefault="000A4BA6" w:rsidP="000A4BA6">
      <w:pPr>
        <w:suppressAutoHyphens/>
        <w:spacing w:after="0" w:line="360" w:lineRule="auto"/>
        <w:jc w:val="both"/>
        <w:rPr>
          <w:rFonts w:ascii="Times New Roman" w:eastAsia="Times New Roman" w:hAnsi="Times New Roman" w:cs="Times New Roman"/>
          <w:color w:val="263238"/>
          <w:sz w:val="24"/>
          <w:szCs w:val="24"/>
          <w:shd w:val="clear" w:color="auto" w:fill="FAFAFA"/>
          <w:lang w:eastAsia="ar-SA"/>
        </w:rPr>
      </w:pPr>
    </w:p>
    <w:p w14:paraId="2528DB97" w14:textId="77777777" w:rsidR="000A4BA6" w:rsidRPr="000A4BA6" w:rsidRDefault="000A4BA6" w:rsidP="000A4BA6">
      <w:pPr>
        <w:tabs>
          <w:tab w:val="left" w:pos="567"/>
        </w:tabs>
        <w:suppressAutoHyphens/>
        <w:spacing w:after="0" w:line="360" w:lineRule="auto"/>
        <w:ind w:left="567" w:hanging="567"/>
        <w:rPr>
          <w:rFonts w:ascii="Times New Roman" w:eastAsia="Times New Roman" w:hAnsi="Times New Roman" w:cs="Times New Roman"/>
          <w:lang w:val="en-US" w:eastAsia="ar-SA"/>
        </w:rPr>
      </w:pPr>
    </w:p>
    <w:p w14:paraId="2B7D0606" w14:textId="77777777" w:rsidR="000A4BA6" w:rsidRPr="000A4BA6" w:rsidRDefault="000A4BA6" w:rsidP="000A4BA6">
      <w:pPr>
        <w:tabs>
          <w:tab w:val="left" w:pos="567"/>
        </w:tabs>
        <w:suppressAutoHyphens/>
        <w:spacing w:after="120" w:line="240" w:lineRule="auto"/>
        <w:ind w:left="567" w:hanging="567"/>
        <w:jc w:val="both"/>
        <w:rPr>
          <w:rFonts w:ascii="Times New Roman" w:eastAsia="Times New Roman" w:hAnsi="Times New Roman" w:cs="Times New Roman"/>
          <w:sz w:val="24"/>
          <w:szCs w:val="24"/>
          <w:lang w:val="en-US" w:eastAsia="ar-SA"/>
        </w:rPr>
      </w:pPr>
    </w:p>
    <w:p w14:paraId="49E74DBA" w14:textId="77777777" w:rsidR="00847BDC" w:rsidRDefault="00847BDC">
      <w:pPr>
        <w:rPr>
          <w:rFonts w:ascii="Times New Roman" w:eastAsia="Times New Roman" w:hAnsi="Times New Roman" w:cs="Times New Roman"/>
          <w:b/>
          <w:bCs/>
          <w:sz w:val="28"/>
          <w:szCs w:val="28"/>
          <w:lang w:eastAsia="ar-SA"/>
        </w:rPr>
      </w:pPr>
    </w:p>
    <w:p w14:paraId="433F4764" w14:textId="77777777" w:rsidR="00847BDC" w:rsidRDefault="00847BDC">
      <w:pPr>
        <w:rPr>
          <w:rFonts w:ascii="Times New Roman" w:eastAsia="Times New Roman" w:hAnsi="Times New Roman" w:cs="Times New Roman"/>
          <w:b/>
          <w:bCs/>
          <w:sz w:val="28"/>
          <w:szCs w:val="28"/>
          <w:lang w:eastAsia="ar-SA"/>
        </w:rPr>
      </w:pPr>
    </w:p>
    <w:p w14:paraId="150A8968" w14:textId="77777777" w:rsidR="00847BDC" w:rsidRDefault="00847BDC">
      <w:pPr>
        <w:rPr>
          <w:rFonts w:ascii="Times New Roman" w:hAnsi="Times New Roman" w:cs="Times New Roman"/>
          <w:b/>
          <w:bCs/>
          <w:sz w:val="28"/>
          <w:szCs w:val="28"/>
        </w:rPr>
      </w:pPr>
    </w:p>
    <w:p w14:paraId="2A7B4D34" w14:textId="77777777" w:rsidR="00847BDC" w:rsidRDefault="00847BDC">
      <w:pPr>
        <w:rPr>
          <w:rFonts w:ascii="Times New Roman" w:hAnsi="Times New Roman" w:cs="Times New Roman"/>
          <w:b/>
          <w:bCs/>
          <w:sz w:val="28"/>
          <w:szCs w:val="28"/>
        </w:rPr>
      </w:pPr>
    </w:p>
    <w:p w14:paraId="53815075" w14:textId="77777777" w:rsidR="00847BDC" w:rsidRDefault="00847BDC">
      <w:pPr>
        <w:rPr>
          <w:rFonts w:ascii="Times New Roman" w:hAnsi="Times New Roman" w:cs="Times New Roman"/>
          <w:b/>
          <w:bCs/>
          <w:sz w:val="28"/>
          <w:szCs w:val="28"/>
        </w:rPr>
      </w:pPr>
    </w:p>
    <w:p w14:paraId="2EC07D3B" w14:textId="77777777" w:rsidR="00847BDC" w:rsidRDefault="00847BDC">
      <w:pPr>
        <w:rPr>
          <w:rFonts w:ascii="Times New Roman" w:hAnsi="Times New Roman" w:cs="Times New Roman"/>
          <w:b/>
          <w:bCs/>
          <w:sz w:val="28"/>
          <w:szCs w:val="28"/>
        </w:rPr>
      </w:pPr>
    </w:p>
    <w:p w14:paraId="3C599BBE" w14:textId="77777777" w:rsidR="00847BDC" w:rsidRDefault="00847BDC">
      <w:pPr>
        <w:rPr>
          <w:rFonts w:ascii="Times New Roman" w:hAnsi="Times New Roman" w:cs="Times New Roman"/>
          <w:b/>
          <w:bCs/>
          <w:sz w:val="28"/>
          <w:szCs w:val="28"/>
        </w:rPr>
      </w:pPr>
    </w:p>
    <w:p w14:paraId="4AD2E532" w14:textId="77777777" w:rsidR="00847BDC" w:rsidRDefault="00847BDC">
      <w:pPr>
        <w:rPr>
          <w:rFonts w:ascii="Times New Roman" w:hAnsi="Times New Roman" w:cs="Times New Roman"/>
          <w:b/>
          <w:bCs/>
          <w:sz w:val="28"/>
          <w:szCs w:val="28"/>
        </w:rPr>
      </w:pPr>
    </w:p>
    <w:p w14:paraId="4746D915" w14:textId="77777777" w:rsidR="00847BDC" w:rsidRDefault="00847BDC">
      <w:pPr>
        <w:rPr>
          <w:rFonts w:ascii="Times New Roman" w:hAnsi="Times New Roman" w:cs="Times New Roman"/>
          <w:b/>
          <w:bCs/>
          <w:sz w:val="28"/>
          <w:szCs w:val="28"/>
        </w:rPr>
      </w:pPr>
    </w:p>
    <w:p w14:paraId="7C55C8FC" w14:textId="77777777" w:rsidR="00847BDC" w:rsidRDefault="00847BDC">
      <w:pPr>
        <w:rPr>
          <w:rFonts w:ascii="Times New Roman" w:hAnsi="Times New Roman" w:cs="Times New Roman"/>
          <w:b/>
          <w:bCs/>
          <w:sz w:val="28"/>
          <w:szCs w:val="28"/>
        </w:rPr>
      </w:pPr>
    </w:p>
    <w:p w14:paraId="32352EFF" w14:textId="77777777" w:rsidR="00847BDC" w:rsidRDefault="00847BDC">
      <w:pPr>
        <w:rPr>
          <w:rFonts w:ascii="Times New Roman" w:hAnsi="Times New Roman" w:cs="Times New Roman"/>
          <w:b/>
          <w:bCs/>
          <w:sz w:val="28"/>
          <w:szCs w:val="28"/>
        </w:rPr>
      </w:pPr>
    </w:p>
    <w:p w14:paraId="116A0302" w14:textId="77777777" w:rsidR="00847BDC" w:rsidRDefault="00847BDC">
      <w:pPr>
        <w:rPr>
          <w:rFonts w:ascii="Times New Roman" w:hAnsi="Times New Roman" w:cs="Times New Roman"/>
          <w:b/>
          <w:bCs/>
          <w:sz w:val="28"/>
          <w:szCs w:val="28"/>
        </w:rPr>
      </w:pPr>
    </w:p>
    <w:p w14:paraId="0AB9B222" w14:textId="77777777" w:rsidR="00847BDC" w:rsidRDefault="00847BDC">
      <w:pPr>
        <w:rPr>
          <w:rFonts w:ascii="Times New Roman" w:hAnsi="Times New Roman" w:cs="Times New Roman"/>
          <w:b/>
          <w:bCs/>
          <w:sz w:val="28"/>
          <w:szCs w:val="28"/>
        </w:rPr>
      </w:pPr>
    </w:p>
    <w:p w14:paraId="69B97821" w14:textId="77777777" w:rsidR="00847BDC" w:rsidRDefault="00847BDC">
      <w:pPr>
        <w:rPr>
          <w:rFonts w:ascii="Times New Roman" w:hAnsi="Times New Roman" w:cs="Times New Roman"/>
          <w:b/>
          <w:bCs/>
          <w:sz w:val="28"/>
          <w:szCs w:val="28"/>
        </w:rPr>
      </w:pPr>
    </w:p>
    <w:p w14:paraId="11749A38" w14:textId="77777777" w:rsidR="00847BDC" w:rsidRDefault="00847BDC">
      <w:pPr>
        <w:rPr>
          <w:rFonts w:ascii="Times New Roman" w:hAnsi="Times New Roman" w:cs="Times New Roman"/>
          <w:b/>
          <w:bCs/>
          <w:sz w:val="28"/>
          <w:szCs w:val="28"/>
        </w:rPr>
      </w:pPr>
    </w:p>
    <w:p w14:paraId="44D77F71" w14:textId="77777777" w:rsidR="00847BDC" w:rsidRDefault="00847BDC">
      <w:pPr>
        <w:rPr>
          <w:rFonts w:ascii="Times New Roman" w:hAnsi="Times New Roman" w:cs="Times New Roman"/>
          <w:b/>
          <w:bCs/>
          <w:sz w:val="28"/>
          <w:szCs w:val="28"/>
        </w:rPr>
      </w:pPr>
    </w:p>
    <w:p w14:paraId="48361509" w14:textId="77777777" w:rsidR="00847BDC" w:rsidRDefault="00847BDC">
      <w:pPr>
        <w:rPr>
          <w:rFonts w:ascii="Times New Roman" w:hAnsi="Times New Roman" w:cs="Times New Roman"/>
          <w:b/>
          <w:bCs/>
          <w:sz w:val="28"/>
          <w:szCs w:val="28"/>
        </w:rPr>
      </w:pPr>
    </w:p>
    <w:p w14:paraId="538FA131" w14:textId="77777777" w:rsidR="00847BDC" w:rsidRDefault="00847BDC">
      <w:pPr>
        <w:rPr>
          <w:rFonts w:ascii="Times New Roman" w:hAnsi="Times New Roman" w:cs="Times New Roman"/>
          <w:b/>
          <w:bCs/>
          <w:sz w:val="28"/>
          <w:szCs w:val="28"/>
        </w:rPr>
      </w:pPr>
    </w:p>
    <w:p w14:paraId="681146BD" w14:textId="77777777" w:rsidR="00F43726" w:rsidRDefault="00F43726">
      <w:pPr>
        <w:rPr>
          <w:rFonts w:ascii="Times New Roman" w:hAnsi="Times New Roman" w:cs="Times New Roman"/>
          <w:b/>
          <w:bCs/>
          <w:sz w:val="28"/>
          <w:szCs w:val="28"/>
        </w:rPr>
      </w:pPr>
    </w:p>
    <w:p w14:paraId="14BD41D4" w14:textId="65722C10" w:rsidR="00B823A2" w:rsidRDefault="00BE116C">
      <w:pPr>
        <w:rPr>
          <w:rFonts w:ascii="Times New Roman" w:hAnsi="Times New Roman" w:cs="Times New Roman"/>
          <w:b/>
          <w:bCs/>
          <w:sz w:val="28"/>
          <w:szCs w:val="28"/>
        </w:rPr>
      </w:pPr>
      <w:r w:rsidRPr="00BE116C">
        <w:rPr>
          <w:rFonts w:ascii="Times New Roman" w:hAnsi="Times New Roman" w:cs="Times New Roman"/>
          <w:b/>
          <w:bCs/>
          <w:sz w:val="28"/>
          <w:szCs w:val="28"/>
        </w:rPr>
        <w:lastRenderedPageBreak/>
        <w:t>EKLER</w:t>
      </w:r>
    </w:p>
    <w:p w14:paraId="397EAC21" w14:textId="2603BC93" w:rsidR="00D23C56" w:rsidRDefault="00D23C56">
      <w:pPr>
        <w:rPr>
          <w:rFonts w:ascii="Times New Roman" w:hAnsi="Times New Roman" w:cs="Times New Roman"/>
          <w:b/>
          <w:bCs/>
          <w:sz w:val="28"/>
          <w:szCs w:val="28"/>
        </w:rPr>
      </w:pPr>
      <w:r>
        <w:rPr>
          <w:rFonts w:ascii="Times New Roman" w:hAnsi="Times New Roman" w:cs="Times New Roman"/>
          <w:b/>
          <w:bCs/>
          <w:sz w:val="28"/>
          <w:szCs w:val="28"/>
        </w:rPr>
        <w:t xml:space="preserve">EK-1 Otonom </w:t>
      </w:r>
      <w:r w:rsidR="00D54830">
        <w:rPr>
          <w:rFonts w:ascii="Times New Roman" w:hAnsi="Times New Roman" w:cs="Times New Roman"/>
          <w:b/>
          <w:bCs/>
          <w:sz w:val="28"/>
          <w:szCs w:val="28"/>
        </w:rPr>
        <w:t>R</w:t>
      </w:r>
      <w:r>
        <w:rPr>
          <w:rFonts w:ascii="Times New Roman" w:hAnsi="Times New Roman" w:cs="Times New Roman"/>
          <w:b/>
          <w:bCs/>
          <w:sz w:val="28"/>
          <w:szCs w:val="28"/>
        </w:rPr>
        <w:t xml:space="preserve">obot </w:t>
      </w:r>
      <w:r w:rsidR="00D54830">
        <w:rPr>
          <w:rFonts w:ascii="Times New Roman" w:hAnsi="Times New Roman" w:cs="Times New Roman"/>
          <w:b/>
          <w:bCs/>
          <w:sz w:val="28"/>
          <w:szCs w:val="28"/>
        </w:rPr>
        <w:t>K</w:t>
      </w:r>
      <w:r>
        <w:rPr>
          <w:rFonts w:ascii="Times New Roman" w:hAnsi="Times New Roman" w:cs="Times New Roman"/>
          <w:b/>
          <w:bCs/>
          <w:sz w:val="28"/>
          <w:szCs w:val="28"/>
        </w:rPr>
        <w:t>odları</w:t>
      </w:r>
    </w:p>
    <w:p w14:paraId="56D89BED" w14:textId="51AA1DF9"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roofErr w:type="spellStart"/>
      <w:proofErr w:type="gramStart"/>
      <w:r w:rsidRPr="00DC462D">
        <w:rPr>
          <w:rFonts w:ascii="Consolas" w:eastAsia="Times New Roman" w:hAnsi="Consolas" w:cs="Times New Roman"/>
          <w:color w:val="F8F8F2"/>
          <w:sz w:val="21"/>
          <w:szCs w:val="21"/>
          <w:lang w:eastAsia="tr-TR"/>
        </w:rPr>
        <w:t>env</w:t>
      </w:r>
      <w:proofErr w:type="spellEnd"/>
      <w:proofErr w:type="gramEnd"/>
      <w:r w:rsidRPr="00DC462D">
        <w:rPr>
          <w:rFonts w:ascii="Consolas" w:eastAsia="Times New Roman" w:hAnsi="Consolas" w:cs="Times New Roman"/>
          <w:color w:val="F8F8F2"/>
          <w:sz w:val="21"/>
          <w:szCs w:val="21"/>
          <w:lang w:eastAsia="tr-TR"/>
        </w:rPr>
        <w:t>:</w:t>
      </w:r>
      <w:r w:rsidRPr="00DC462D">
        <w:rPr>
          <w:rFonts w:ascii="Consolas" w:eastAsia="Times New Roman" w:hAnsi="Consolas" w:cs="Times New Roman"/>
          <w:i/>
          <w:iCs/>
          <w:color w:val="FD971F"/>
          <w:sz w:val="21"/>
          <w:szCs w:val="21"/>
          <w:lang w:eastAsia="tr-TR"/>
        </w:rPr>
        <w:t xml:space="preserve"> nanoatmega328</w:t>
      </w:r>
      <w:r w:rsidRPr="00DC462D">
        <w:rPr>
          <w:rFonts w:ascii="Consolas" w:eastAsia="Times New Roman" w:hAnsi="Consolas" w:cs="Times New Roman"/>
          <w:color w:val="F8F8F2"/>
          <w:sz w:val="21"/>
          <w:szCs w:val="21"/>
          <w:lang w:eastAsia="tr-TR"/>
        </w:rPr>
        <w:t>]</w:t>
      </w:r>
    </w:p>
    <w:p w14:paraId="4EE2BD6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gramStart"/>
      <w:r w:rsidRPr="00DC462D">
        <w:rPr>
          <w:rFonts w:ascii="Consolas" w:eastAsia="Times New Roman" w:hAnsi="Consolas" w:cs="Times New Roman"/>
          <w:color w:val="F8F8F2"/>
          <w:sz w:val="21"/>
          <w:szCs w:val="21"/>
          <w:lang w:eastAsia="tr-TR"/>
        </w:rPr>
        <w:t>platform</w:t>
      </w:r>
      <w:proofErr w:type="gramEnd"/>
      <w:r w:rsidRPr="00DC462D">
        <w:rPr>
          <w:rFonts w:ascii="Consolas" w:eastAsia="Times New Roman" w:hAnsi="Consolas" w:cs="Times New Roman"/>
          <w:color w:val="F8F8F2"/>
          <w:sz w:val="21"/>
          <w:szCs w:val="21"/>
          <w:lang w:eastAsia="tr-TR"/>
        </w:rPr>
        <w:t> = </w:t>
      </w:r>
      <w:proofErr w:type="spellStart"/>
      <w:r w:rsidRPr="00DC462D">
        <w:rPr>
          <w:rFonts w:ascii="Consolas" w:eastAsia="Times New Roman" w:hAnsi="Consolas" w:cs="Times New Roman"/>
          <w:color w:val="F8F8F2"/>
          <w:sz w:val="21"/>
          <w:szCs w:val="21"/>
          <w:lang w:eastAsia="tr-TR"/>
        </w:rPr>
        <w:t>atmelavr</w:t>
      </w:r>
      <w:proofErr w:type="spellEnd"/>
    </w:p>
    <w:p w14:paraId="6B89A86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gramStart"/>
      <w:r w:rsidRPr="00DC462D">
        <w:rPr>
          <w:rFonts w:ascii="Consolas" w:eastAsia="Times New Roman" w:hAnsi="Consolas" w:cs="Times New Roman"/>
          <w:color w:val="F8F8F2"/>
          <w:sz w:val="21"/>
          <w:szCs w:val="21"/>
          <w:lang w:eastAsia="tr-TR"/>
        </w:rPr>
        <w:t>board</w:t>
      </w:r>
      <w:proofErr w:type="gramEnd"/>
      <w:r w:rsidRPr="00DC462D">
        <w:rPr>
          <w:rFonts w:ascii="Consolas" w:eastAsia="Times New Roman" w:hAnsi="Consolas" w:cs="Times New Roman"/>
          <w:color w:val="F8F8F2"/>
          <w:sz w:val="21"/>
          <w:szCs w:val="21"/>
          <w:lang w:eastAsia="tr-TR"/>
        </w:rPr>
        <w:t> = nanoatmega328</w:t>
      </w:r>
    </w:p>
    <w:p w14:paraId="1B0E854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171B08F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change</w:t>
      </w:r>
      <w:proofErr w:type="spell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microcontroller</w:t>
      </w:r>
      <w:proofErr w:type="spellEnd"/>
    </w:p>
    <w:p w14:paraId="033403B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r w:rsidRPr="00DC462D">
        <w:rPr>
          <w:rFonts w:ascii="Consolas" w:eastAsia="Times New Roman" w:hAnsi="Consolas" w:cs="Times New Roman"/>
          <w:color w:val="F8F8F2"/>
          <w:sz w:val="21"/>
          <w:szCs w:val="21"/>
          <w:lang w:eastAsia="tr-TR"/>
        </w:rPr>
        <w:t>board_build.mcu</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atmega328p</w:t>
      </w:r>
    </w:p>
    <w:p w14:paraId="7D7E387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E4A5D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change</w:t>
      </w:r>
      <w:proofErr w:type="spellEnd"/>
      <w:r w:rsidRPr="00DC462D">
        <w:rPr>
          <w:rFonts w:ascii="Consolas" w:eastAsia="Times New Roman" w:hAnsi="Consolas" w:cs="Times New Roman"/>
          <w:color w:val="F8F8F2"/>
          <w:sz w:val="21"/>
          <w:szCs w:val="21"/>
          <w:lang w:eastAsia="tr-TR"/>
        </w:rPr>
        <w:t> MCU </w:t>
      </w:r>
      <w:proofErr w:type="spellStart"/>
      <w:r w:rsidRPr="00DC462D">
        <w:rPr>
          <w:rFonts w:ascii="Consolas" w:eastAsia="Times New Roman" w:hAnsi="Consolas" w:cs="Times New Roman"/>
          <w:color w:val="F8F8F2"/>
          <w:sz w:val="21"/>
          <w:szCs w:val="21"/>
          <w:lang w:eastAsia="tr-TR"/>
        </w:rPr>
        <w:t>frequency</w:t>
      </w:r>
      <w:proofErr w:type="spellEnd"/>
    </w:p>
    <w:p w14:paraId="35FFF6A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8F8F2"/>
          <w:sz w:val="21"/>
          <w:szCs w:val="21"/>
          <w:lang w:eastAsia="tr-TR"/>
        </w:rPr>
        <w:t>board</w:t>
      </w:r>
      <w:proofErr w:type="gramEnd"/>
      <w:r w:rsidRPr="00DC462D">
        <w:rPr>
          <w:rFonts w:ascii="Consolas" w:eastAsia="Times New Roman" w:hAnsi="Consolas" w:cs="Times New Roman"/>
          <w:color w:val="F8F8F2"/>
          <w:sz w:val="21"/>
          <w:szCs w:val="21"/>
          <w:lang w:eastAsia="tr-TR"/>
        </w:rPr>
        <w:t>_build.f_cpu</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16000000</w:t>
      </w:r>
      <w:r w:rsidRPr="00DC462D">
        <w:rPr>
          <w:rFonts w:ascii="Consolas" w:eastAsia="Times New Roman" w:hAnsi="Consolas" w:cs="Times New Roman"/>
          <w:color w:val="F92672"/>
          <w:sz w:val="21"/>
          <w:szCs w:val="21"/>
          <w:lang w:eastAsia="tr-TR"/>
        </w:rPr>
        <w:t>L</w:t>
      </w:r>
    </w:p>
    <w:p w14:paraId="37A51E0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47E04C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#include</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&lt;</w:t>
      </w:r>
      <w:proofErr w:type="spellStart"/>
      <w:r w:rsidRPr="00DC462D">
        <w:rPr>
          <w:rFonts w:ascii="Consolas" w:eastAsia="Times New Roman" w:hAnsi="Consolas" w:cs="Times New Roman"/>
          <w:color w:val="E6DB74"/>
          <w:sz w:val="21"/>
          <w:szCs w:val="21"/>
          <w:lang w:eastAsia="tr-TR"/>
        </w:rPr>
        <w:t>Arduino.h</w:t>
      </w:r>
      <w:proofErr w:type="spellEnd"/>
      <w:r w:rsidRPr="00DC462D">
        <w:rPr>
          <w:rFonts w:ascii="Consolas" w:eastAsia="Times New Roman" w:hAnsi="Consolas" w:cs="Times New Roman"/>
          <w:color w:val="E6DB74"/>
          <w:sz w:val="21"/>
          <w:szCs w:val="21"/>
          <w:lang w:eastAsia="tr-TR"/>
        </w:rPr>
        <w:t>&gt;</w:t>
      </w:r>
    </w:p>
    <w:p w14:paraId="018B1BE5" w14:textId="77777777" w:rsidR="00B823A2" w:rsidRPr="00DC462D" w:rsidRDefault="00B823A2" w:rsidP="00B823A2">
      <w:pPr>
        <w:shd w:val="clear" w:color="auto" w:fill="272822"/>
        <w:spacing w:after="24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br/>
      </w:r>
    </w:p>
    <w:p w14:paraId="50B9D77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#include</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w:t>
      </w:r>
      <w:proofErr w:type="spellStart"/>
      <w:r w:rsidRPr="00DC462D">
        <w:rPr>
          <w:rFonts w:ascii="Consolas" w:eastAsia="Times New Roman" w:hAnsi="Consolas" w:cs="Times New Roman"/>
          <w:color w:val="E6DB74"/>
          <w:sz w:val="21"/>
          <w:szCs w:val="21"/>
          <w:lang w:eastAsia="tr-TR"/>
        </w:rPr>
        <w:t>BluetoothSerial.h</w:t>
      </w:r>
      <w:proofErr w:type="spellEnd"/>
      <w:r w:rsidRPr="00DC462D">
        <w:rPr>
          <w:rFonts w:ascii="Consolas" w:eastAsia="Times New Roman" w:hAnsi="Consolas" w:cs="Times New Roman"/>
          <w:color w:val="E6DB74"/>
          <w:sz w:val="21"/>
          <w:szCs w:val="21"/>
          <w:lang w:eastAsia="tr-TR"/>
        </w:rPr>
        <w:t>"</w:t>
      </w:r>
    </w:p>
    <w:p w14:paraId="048CB23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defining</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the</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pins</w:t>
      </w:r>
      <w:proofErr w:type="spellEnd"/>
    </w:p>
    <w:p w14:paraId="249D210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trigPin1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3</w:t>
      </w:r>
      <w:r w:rsidRPr="00DC462D">
        <w:rPr>
          <w:rFonts w:ascii="Consolas" w:eastAsia="Times New Roman" w:hAnsi="Consolas" w:cs="Times New Roman"/>
          <w:color w:val="F8F8F2"/>
          <w:sz w:val="21"/>
          <w:szCs w:val="21"/>
          <w:lang w:eastAsia="tr-TR"/>
        </w:rPr>
        <w:t>;</w:t>
      </w:r>
    </w:p>
    <w:p w14:paraId="3B08BC7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echoPin1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5</w:t>
      </w:r>
      <w:r w:rsidRPr="00DC462D">
        <w:rPr>
          <w:rFonts w:ascii="Consolas" w:eastAsia="Times New Roman" w:hAnsi="Consolas" w:cs="Times New Roman"/>
          <w:color w:val="F8F8F2"/>
          <w:sz w:val="21"/>
          <w:szCs w:val="21"/>
          <w:lang w:eastAsia="tr-TR"/>
        </w:rPr>
        <w:t>;</w:t>
      </w:r>
    </w:p>
    <w:p w14:paraId="59341B6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trigPin2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6</w:t>
      </w:r>
      <w:r w:rsidRPr="00DC462D">
        <w:rPr>
          <w:rFonts w:ascii="Consolas" w:eastAsia="Times New Roman" w:hAnsi="Consolas" w:cs="Times New Roman"/>
          <w:color w:val="F8F8F2"/>
          <w:sz w:val="21"/>
          <w:szCs w:val="21"/>
          <w:lang w:eastAsia="tr-TR"/>
        </w:rPr>
        <w:t>;</w:t>
      </w:r>
    </w:p>
    <w:p w14:paraId="3F0BC19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echoPin2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9</w:t>
      </w:r>
      <w:r w:rsidRPr="00DC462D">
        <w:rPr>
          <w:rFonts w:ascii="Consolas" w:eastAsia="Times New Roman" w:hAnsi="Consolas" w:cs="Times New Roman"/>
          <w:color w:val="F8F8F2"/>
          <w:sz w:val="21"/>
          <w:szCs w:val="21"/>
          <w:lang w:eastAsia="tr-TR"/>
        </w:rPr>
        <w:t>;</w:t>
      </w:r>
    </w:p>
    <w:p w14:paraId="410DA34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trigPin3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433DBF3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color w:val="F92672"/>
          <w:sz w:val="21"/>
          <w:szCs w:val="21"/>
          <w:lang w:eastAsia="tr-TR"/>
        </w:rPr>
        <w:t>const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i/>
          <w:iCs/>
          <w:color w:val="66D9EF"/>
          <w:sz w:val="21"/>
          <w:szCs w:val="21"/>
          <w:lang w:eastAsia="tr-TR"/>
        </w:rPr>
        <w:t>int</w:t>
      </w:r>
      <w:proofErr w:type="spellEnd"/>
      <w:r w:rsidRPr="00DC462D">
        <w:rPr>
          <w:rFonts w:ascii="Consolas" w:eastAsia="Times New Roman" w:hAnsi="Consolas" w:cs="Times New Roman"/>
          <w:color w:val="F8F8F2"/>
          <w:sz w:val="21"/>
          <w:szCs w:val="21"/>
          <w:lang w:eastAsia="tr-TR"/>
        </w:rPr>
        <w:t> echoPin3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11</w:t>
      </w:r>
      <w:r w:rsidRPr="00DC462D">
        <w:rPr>
          <w:rFonts w:ascii="Consolas" w:eastAsia="Times New Roman" w:hAnsi="Consolas" w:cs="Times New Roman"/>
          <w:color w:val="F8F8F2"/>
          <w:sz w:val="21"/>
          <w:szCs w:val="21"/>
          <w:lang w:eastAsia="tr-TR"/>
        </w:rPr>
        <w:t>;</w:t>
      </w:r>
    </w:p>
    <w:p w14:paraId="32DCCA4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Left_Motor_F</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7</w:t>
      </w:r>
    </w:p>
    <w:p w14:paraId="5B494CA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Left_Motor_B</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8</w:t>
      </w:r>
    </w:p>
    <w:p w14:paraId="260E7F5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Right_Motor_F</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p>
    <w:p w14:paraId="153893F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92672"/>
          <w:sz w:val="21"/>
          <w:szCs w:val="21"/>
          <w:lang w:eastAsia="tr-TR"/>
        </w:rPr>
        <w:t>#define</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Right_Motor_B</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4</w:t>
      </w:r>
    </w:p>
    <w:p w14:paraId="369200C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irpin</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A0;</w:t>
      </w:r>
    </w:p>
    <w:p w14:paraId="1A3521D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13</w:t>
      </w:r>
      <w:r w:rsidRPr="00DC462D">
        <w:rPr>
          <w:rFonts w:ascii="Consolas" w:eastAsia="Times New Roman" w:hAnsi="Consolas" w:cs="Times New Roman"/>
          <w:color w:val="F8F8F2"/>
          <w:sz w:val="21"/>
          <w:szCs w:val="21"/>
          <w:lang w:eastAsia="tr-TR"/>
        </w:rPr>
        <w:t>;</w:t>
      </w:r>
    </w:p>
    <w:p w14:paraId="03603AD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defining</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variables</w:t>
      </w:r>
      <w:proofErr w:type="spellEnd"/>
    </w:p>
    <w:p w14:paraId="1DBE9FC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long</w:t>
      </w:r>
      <w:proofErr w:type="spellEnd"/>
      <w:proofErr w:type="gramEnd"/>
      <w:r w:rsidRPr="00DC462D">
        <w:rPr>
          <w:rFonts w:ascii="Consolas" w:eastAsia="Times New Roman" w:hAnsi="Consolas" w:cs="Times New Roman"/>
          <w:color w:val="F8F8F2"/>
          <w:sz w:val="21"/>
          <w:szCs w:val="21"/>
          <w:lang w:eastAsia="tr-TR"/>
        </w:rPr>
        <w:t> duration1;</w:t>
      </w:r>
    </w:p>
    <w:p w14:paraId="350556D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long</w:t>
      </w:r>
      <w:proofErr w:type="spellEnd"/>
      <w:proofErr w:type="gramEnd"/>
      <w:r w:rsidRPr="00DC462D">
        <w:rPr>
          <w:rFonts w:ascii="Consolas" w:eastAsia="Times New Roman" w:hAnsi="Consolas" w:cs="Times New Roman"/>
          <w:color w:val="F8F8F2"/>
          <w:sz w:val="21"/>
          <w:szCs w:val="21"/>
          <w:lang w:eastAsia="tr-TR"/>
        </w:rPr>
        <w:t> duration2;</w:t>
      </w:r>
    </w:p>
    <w:p w14:paraId="28E02D2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long</w:t>
      </w:r>
      <w:proofErr w:type="spellEnd"/>
      <w:proofErr w:type="gramEnd"/>
      <w:r w:rsidRPr="00DC462D">
        <w:rPr>
          <w:rFonts w:ascii="Consolas" w:eastAsia="Times New Roman" w:hAnsi="Consolas" w:cs="Times New Roman"/>
          <w:color w:val="F8F8F2"/>
          <w:sz w:val="21"/>
          <w:szCs w:val="21"/>
          <w:lang w:eastAsia="tr-TR"/>
        </w:rPr>
        <w:t> duration3;</w:t>
      </w:r>
    </w:p>
    <w:p w14:paraId="3B30DE8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distanceleft</w:t>
      </w:r>
      <w:proofErr w:type="spellEnd"/>
      <w:r w:rsidRPr="00DC462D">
        <w:rPr>
          <w:rFonts w:ascii="Consolas" w:eastAsia="Times New Roman" w:hAnsi="Consolas" w:cs="Times New Roman"/>
          <w:color w:val="F8F8F2"/>
          <w:sz w:val="21"/>
          <w:szCs w:val="21"/>
          <w:lang w:eastAsia="tr-TR"/>
        </w:rPr>
        <w:t>;</w:t>
      </w:r>
    </w:p>
    <w:p w14:paraId="5CD4AA3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distancefront</w:t>
      </w:r>
      <w:proofErr w:type="spellEnd"/>
      <w:r w:rsidRPr="00DC462D">
        <w:rPr>
          <w:rFonts w:ascii="Consolas" w:eastAsia="Times New Roman" w:hAnsi="Consolas" w:cs="Times New Roman"/>
          <w:color w:val="F8F8F2"/>
          <w:sz w:val="21"/>
          <w:szCs w:val="21"/>
          <w:lang w:eastAsia="tr-TR"/>
        </w:rPr>
        <w:t>;</w:t>
      </w:r>
    </w:p>
    <w:p w14:paraId="6592F86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distanceright</w:t>
      </w:r>
      <w:proofErr w:type="spellEnd"/>
      <w:r w:rsidRPr="00DC462D">
        <w:rPr>
          <w:rFonts w:ascii="Consolas" w:eastAsia="Times New Roman" w:hAnsi="Consolas" w:cs="Times New Roman"/>
          <w:color w:val="F8F8F2"/>
          <w:sz w:val="21"/>
          <w:szCs w:val="21"/>
          <w:lang w:eastAsia="tr-TR"/>
        </w:rPr>
        <w:t>;</w:t>
      </w:r>
    </w:p>
    <w:p w14:paraId="524FEA3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a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w:t>
      </w:r>
    </w:p>
    <w:p w14:paraId="5ED8602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char</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w:t>
      </w:r>
    </w:p>
    <w:p w14:paraId="2DED5F6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setup</w:t>
      </w:r>
      <w:proofErr w:type="spellEnd"/>
      <w:r w:rsidRPr="00DC462D">
        <w:rPr>
          <w:rFonts w:ascii="Consolas" w:eastAsia="Times New Roman" w:hAnsi="Consolas" w:cs="Times New Roman"/>
          <w:color w:val="F8F8F2"/>
          <w:sz w:val="21"/>
          <w:szCs w:val="21"/>
          <w:lang w:eastAsia="tr-TR"/>
        </w:rPr>
        <w:t>() {</w:t>
      </w:r>
    </w:p>
    <w:p w14:paraId="0672DFB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begin</w:t>
      </w:r>
      <w:proofErr w:type="spellEnd"/>
      <w:r w:rsidRPr="00DC462D">
        <w:rPr>
          <w:rFonts w:ascii="Consolas" w:eastAsia="Times New Roman" w:hAnsi="Consolas" w:cs="Times New Roman"/>
          <w:color w:val="F8F8F2"/>
          <w:sz w:val="21"/>
          <w:szCs w:val="21"/>
          <w:lang w:eastAsia="tr-TR"/>
        </w:rPr>
        <w:t>(</w:t>
      </w:r>
      <w:r w:rsidRPr="00DC462D">
        <w:rPr>
          <w:rFonts w:ascii="Consolas" w:eastAsia="Times New Roman" w:hAnsi="Consolas" w:cs="Times New Roman"/>
          <w:color w:val="AE81FF"/>
          <w:sz w:val="21"/>
          <w:szCs w:val="21"/>
          <w:lang w:eastAsia="tr-TR"/>
        </w:rPr>
        <w:t>9600</w:t>
      </w:r>
      <w:r w:rsidRPr="00DC462D">
        <w:rPr>
          <w:rFonts w:ascii="Consolas" w:eastAsia="Times New Roman" w:hAnsi="Consolas" w:cs="Times New Roman"/>
          <w:color w:val="F8F8F2"/>
          <w:sz w:val="21"/>
          <w:szCs w:val="21"/>
          <w:lang w:eastAsia="tr-TR"/>
        </w:rPr>
        <w:t>);</w:t>
      </w:r>
    </w:p>
    <w:p w14:paraId="7FFC763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OUTPUT);</w:t>
      </w:r>
    </w:p>
    <w:p w14:paraId="13512CC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OUTPUT);</w:t>
      </w:r>
    </w:p>
    <w:p w14:paraId="2C2F725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OUTPUT);</w:t>
      </w:r>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Sets</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the</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trigPin</w:t>
      </w:r>
      <w:proofErr w:type="spellEnd"/>
      <w:r w:rsidRPr="00DC462D">
        <w:rPr>
          <w:rFonts w:ascii="Consolas" w:eastAsia="Times New Roman" w:hAnsi="Consolas" w:cs="Times New Roman"/>
          <w:color w:val="88846F"/>
          <w:sz w:val="21"/>
          <w:szCs w:val="21"/>
          <w:lang w:eastAsia="tr-TR"/>
        </w:rPr>
        <w:t> as an </w:t>
      </w:r>
      <w:proofErr w:type="spellStart"/>
      <w:r w:rsidRPr="00DC462D">
        <w:rPr>
          <w:rFonts w:ascii="Consolas" w:eastAsia="Times New Roman" w:hAnsi="Consolas" w:cs="Times New Roman"/>
          <w:color w:val="88846F"/>
          <w:sz w:val="21"/>
          <w:szCs w:val="21"/>
          <w:lang w:eastAsia="tr-TR"/>
        </w:rPr>
        <w:t>Output</w:t>
      </w:r>
      <w:proofErr w:type="spellEnd"/>
    </w:p>
    <w:p w14:paraId="33420EE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echoPin1, INPUT);</w:t>
      </w:r>
      <w:r w:rsidRPr="00DC462D">
        <w:rPr>
          <w:rFonts w:ascii="Consolas" w:eastAsia="Times New Roman" w:hAnsi="Consolas" w:cs="Times New Roman"/>
          <w:color w:val="88846F"/>
          <w:sz w:val="21"/>
          <w:szCs w:val="21"/>
          <w:lang w:eastAsia="tr-TR"/>
        </w:rPr>
        <w:t> // </w:t>
      </w:r>
      <w:proofErr w:type="spellStart"/>
      <w:r w:rsidRPr="00DC462D">
        <w:rPr>
          <w:rFonts w:ascii="Consolas" w:eastAsia="Times New Roman" w:hAnsi="Consolas" w:cs="Times New Roman"/>
          <w:color w:val="88846F"/>
          <w:sz w:val="21"/>
          <w:szCs w:val="21"/>
          <w:lang w:eastAsia="tr-TR"/>
        </w:rPr>
        <w:t>Sets</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the</w:t>
      </w:r>
      <w:proofErr w:type="spellEnd"/>
      <w:r w:rsidRPr="00DC462D">
        <w:rPr>
          <w:rFonts w:ascii="Consolas" w:eastAsia="Times New Roman" w:hAnsi="Consolas" w:cs="Times New Roman"/>
          <w:color w:val="88846F"/>
          <w:sz w:val="21"/>
          <w:szCs w:val="21"/>
          <w:lang w:eastAsia="tr-TR"/>
        </w:rPr>
        <w:t> </w:t>
      </w:r>
      <w:proofErr w:type="spellStart"/>
      <w:r w:rsidRPr="00DC462D">
        <w:rPr>
          <w:rFonts w:ascii="Consolas" w:eastAsia="Times New Roman" w:hAnsi="Consolas" w:cs="Times New Roman"/>
          <w:color w:val="88846F"/>
          <w:sz w:val="21"/>
          <w:szCs w:val="21"/>
          <w:lang w:eastAsia="tr-TR"/>
        </w:rPr>
        <w:t>echoPin</w:t>
      </w:r>
      <w:proofErr w:type="spellEnd"/>
      <w:r w:rsidRPr="00DC462D">
        <w:rPr>
          <w:rFonts w:ascii="Consolas" w:eastAsia="Times New Roman" w:hAnsi="Consolas" w:cs="Times New Roman"/>
          <w:color w:val="88846F"/>
          <w:sz w:val="21"/>
          <w:szCs w:val="21"/>
          <w:lang w:eastAsia="tr-TR"/>
        </w:rPr>
        <w:t> as an </w:t>
      </w:r>
      <w:proofErr w:type="spellStart"/>
      <w:r w:rsidRPr="00DC462D">
        <w:rPr>
          <w:rFonts w:ascii="Consolas" w:eastAsia="Times New Roman" w:hAnsi="Consolas" w:cs="Times New Roman"/>
          <w:color w:val="88846F"/>
          <w:sz w:val="21"/>
          <w:szCs w:val="21"/>
          <w:lang w:eastAsia="tr-TR"/>
        </w:rPr>
        <w:t>Input</w:t>
      </w:r>
      <w:proofErr w:type="spellEnd"/>
    </w:p>
    <w:p w14:paraId="0841AC1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echoPin2, INPUT);</w:t>
      </w:r>
    </w:p>
    <w:p w14:paraId="5A7322A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echoPin3, INPUT);</w:t>
      </w:r>
    </w:p>
    <w:p w14:paraId="0E06358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lastRenderedPageBreak/>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irpin</w:t>
      </w:r>
      <w:proofErr w:type="spellEnd"/>
      <w:r w:rsidRPr="00DC462D">
        <w:rPr>
          <w:rFonts w:ascii="Consolas" w:eastAsia="Times New Roman" w:hAnsi="Consolas" w:cs="Times New Roman"/>
          <w:color w:val="F8F8F2"/>
          <w:sz w:val="21"/>
          <w:szCs w:val="21"/>
          <w:lang w:eastAsia="tr-TR"/>
        </w:rPr>
        <w:t>, INPUT);</w:t>
      </w:r>
    </w:p>
    <w:p w14:paraId="1F3FEDA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OUTPUT);</w:t>
      </w:r>
    </w:p>
    <w:p w14:paraId="728D24A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OUTPUT);</w:t>
      </w:r>
    </w:p>
    <w:p w14:paraId="2BC4776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OUTPUT);</w:t>
      </w:r>
    </w:p>
    <w:p w14:paraId="2B25AF1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OUTPUT);</w:t>
      </w:r>
    </w:p>
    <w:p w14:paraId="5FBBDFA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pinMode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OUTPUT);</w:t>
      </w:r>
    </w:p>
    <w:p w14:paraId="4580B827" w14:textId="77777777" w:rsidR="00B823A2" w:rsidRPr="00DC462D" w:rsidRDefault="00B823A2" w:rsidP="00B823A2">
      <w:pPr>
        <w:shd w:val="clear" w:color="auto" w:fill="272822"/>
        <w:spacing w:after="240" w:line="285" w:lineRule="atLeast"/>
        <w:rPr>
          <w:rFonts w:ascii="Consolas" w:eastAsia="Times New Roman" w:hAnsi="Consolas" w:cs="Times New Roman"/>
          <w:color w:val="F8F8F2"/>
          <w:sz w:val="21"/>
          <w:szCs w:val="21"/>
          <w:lang w:eastAsia="tr-TR"/>
        </w:rPr>
      </w:pPr>
    </w:p>
    <w:p w14:paraId="762594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1ACD0DA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loop</w:t>
      </w:r>
      <w:proofErr w:type="spellEnd"/>
      <w:r w:rsidRPr="00DC462D">
        <w:rPr>
          <w:rFonts w:ascii="Consolas" w:eastAsia="Times New Roman" w:hAnsi="Consolas" w:cs="Times New Roman"/>
          <w:color w:val="F8F8F2"/>
          <w:sz w:val="21"/>
          <w:szCs w:val="21"/>
          <w:lang w:eastAsia="tr-TR"/>
        </w:rPr>
        <w:t>() {</w:t>
      </w:r>
    </w:p>
    <w:p w14:paraId="47915CA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2E9CCAE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available</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 {</w:t>
      </w:r>
    </w:p>
    <w:p w14:paraId="50212EB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read</w:t>
      </w:r>
      <w:proofErr w:type="spellEnd"/>
      <w:r w:rsidRPr="00DC462D">
        <w:rPr>
          <w:rFonts w:ascii="Consolas" w:eastAsia="Times New Roman" w:hAnsi="Consolas" w:cs="Times New Roman"/>
          <w:color w:val="F8F8F2"/>
          <w:sz w:val="21"/>
          <w:szCs w:val="21"/>
          <w:lang w:eastAsia="tr-TR"/>
        </w:rPr>
        <w:t>();</w:t>
      </w:r>
    </w:p>
    <w:p w14:paraId="240A667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print</w:t>
      </w:r>
      <w:proofErr w:type="spell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w:t>
      </w:r>
    </w:p>
    <w:p w14:paraId="3E0AD03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3FE2525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'C'</w:t>
      </w:r>
      <w:r w:rsidRPr="00DC462D">
        <w:rPr>
          <w:rFonts w:ascii="Consolas" w:eastAsia="Times New Roman" w:hAnsi="Consolas" w:cs="Times New Roman"/>
          <w:color w:val="F8F8F2"/>
          <w:sz w:val="21"/>
          <w:szCs w:val="21"/>
          <w:lang w:eastAsia="tr-TR"/>
        </w:rPr>
        <w:t>) {</w:t>
      </w:r>
    </w:p>
    <w:p w14:paraId="687D288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HIGH);</w:t>
      </w:r>
    </w:p>
    <w:p w14:paraId="2488658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1FAB1B5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'D'</w:t>
      </w:r>
      <w:r w:rsidRPr="00DC462D">
        <w:rPr>
          <w:rFonts w:ascii="Consolas" w:eastAsia="Times New Roman" w:hAnsi="Consolas" w:cs="Times New Roman"/>
          <w:color w:val="F8F8F2"/>
          <w:sz w:val="21"/>
          <w:szCs w:val="21"/>
          <w:lang w:eastAsia="tr-TR"/>
        </w:rPr>
        <w:t>) {</w:t>
      </w:r>
    </w:p>
    <w:p w14:paraId="0244E72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LOW);</w:t>
      </w:r>
    </w:p>
    <w:p w14:paraId="2863562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05ED9B8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'F'</w:t>
      </w:r>
      <w:r w:rsidRPr="00DC462D">
        <w:rPr>
          <w:rFonts w:ascii="Consolas" w:eastAsia="Times New Roman" w:hAnsi="Consolas" w:cs="Times New Roman"/>
          <w:color w:val="F8F8F2"/>
          <w:sz w:val="21"/>
          <w:szCs w:val="21"/>
          <w:lang w:eastAsia="tr-TR"/>
        </w:rPr>
        <w:t>) {</w:t>
      </w:r>
    </w:p>
    <w:p w14:paraId="07741D6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forward</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0C97C07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34BF983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'B'</w:t>
      </w:r>
      <w:r w:rsidRPr="00DC462D">
        <w:rPr>
          <w:rFonts w:ascii="Consolas" w:eastAsia="Times New Roman" w:hAnsi="Consolas" w:cs="Times New Roman"/>
          <w:color w:val="F8F8F2"/>
          <w:sz w:val="21"/>
          <w:szCs w:val="21"/>
          <w:lang w:eastAsia="tr-TR"/>
        </w:rPr>
        <w:t>) {</w:t>
      </w:r>
    </w:p>
    <w:p w14:paraId="353EF03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backward</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4A9221F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32E764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087C17F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'R'</w:t>
      </w:r>
      <w:r w:rsidRPr="00DC462D">
        <w:rPr>
          <w:rFonts w:ascii="Consolas" w:eastAsia="Times New Roman" w:hAnsi="Consolas" w:cs="Times New Roman"/>
          <w:color w:val="F8F8F2"/>
          <w:sz w:val="21"/>
          <w:szCs w:val="21"/>
          <w:lang w:eastAsia="tr-TR"/>
        </w:rPr>
        <w:t>) {</w:t>
      </w:r>
    </w:p>
    <w:p w14:paraId="1BB07C4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A6E22E"/>
          <w:sz w:val="21"/>
          <w:szCs w:val="21"/>
          <w:lang w:eastAsia="tr-TR"/>
        </w:rPr>
        <w:t>Right</w:t>
      </w:r>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5C9D95C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2488AEA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2AA19DC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'L'</w:t>
      </w:r>
      <w:r w:rsidRPr="00DC462D">
        <w:rPr>
          <w:rFonts w:ascii="Consolas" w:eastAsia="Times New Roman" w:hAnsi="Consolas" w:cs="Times New Roman"/>
          <w:color w:val="F8F8F2"/>
          <w:sz w:val="21"/>
          <w:szCs w:val="21"/>
          <w:lang w:eastAsia="tr-TR"/>
        </w:rPr>
        <w:t>) {</w:t>
      </w:r>
    </w:p>
    <w:p w14:paraId="152DC17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left</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1763CF9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B1FBA2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3B3481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'S'</w:t>
      </w:r>
      <w:r w:rsidRPr="00DC462D">
        <w:rPr>
          <w:rFonts w:ascii="Consolas" w:eastAsia="Times New Roman" w:hAnsi="Consolas" w:cs="Times New Roman"/>
          <w:color w:val="F8F8F2"/>
          <w:sz w:val="21"/>
          <w:szCs w:val="21"/>
          <w:lang w:eastAsia="tr-TR"/>
        </w:rPr>
        <w:t>) {</w:t>
      </w:r>
    </w:p>
    <w:p w14:paraId="6867017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2B0B1B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stopp</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5F9F624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089DD4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43FA384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714D7C3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if</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'O'</w:t>
      </w:r>
      <w:r w:rsidRPr="00DC462D">
        <w:rPr>
          <w:rFonts w:ascii="Consolas" w:eastAsia="Times New Roman" w:hAnsi="Consolas" w:cs="Times New Roman"/>
          <w:color w:val="F8F8F2"/>
          <w:sz w:val="21"/>
          <w:szCs w:val="21"/>
          <w:lang w:eastAsia="tr-TR"/>
        </w:rPr>
        <w:t>) {</w:t>
      </w:r>
    </w:p>
    <w:p w14:paraId="44A43F4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6C1C37D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A6E22E"/>
          <w:sz w:val="21"/>
          <w:szCs w:val="21"/>
          <w:lang w:eastAsia="tr-TR"/>
        </w:rPr>
        <w:t>otonom</w:t>
      </w:r>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11983EE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18B101B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599B003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2A638C0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47FED648" w14:textId="77777777" w:rsidR="00B823A2" w:rsidRPr="00DC462D" w:rsidRDefault="00B823A2" w:rsidP="00B823A2">
      <w:pPr>
        <w:shd w:val="clear" w:color="auto" w:fill="272822"/>
        <w:spacing w:after="240" w:line="285" w:lineRule="atLeast"/>
        <w:rPr>
          <w:rFonts w:ascii="Consolas" w:eastAsia="Times New Roman" w:hAnsi="Consolas" w:cs="Times New Roman"/>
          <w:color w:val="F8F8F2"/>
          <w:sz w:val="21"/>
          <w:szCs w:val="21"/>
          <w:lang w:eastAsia="tr-TR"/>
        </w:rPr>
      </w:pPr>
    </w:p>
    <w:p w14:paraId="166F72C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6E22E"/>
          <w:sz w:val="21"/>
          <w:szCs w:val="21"/>
          <w:lang w:eastAsia="tr-TR"/>
        </w:rPr>
        <w:t>otonom</w:t>
      </w:r>
      <w:r w:rsidRPr="00DC462D">
        <w:rPr>
          <w:rFonts w:ascii="Consolas" w:eastAsia="Times New Roman" w:hAnsi="Consolas" w:cs="Times New Roman"/>
          <w:color w:val="F8F8F2"/>
          <w:sz w:val="21"/>
          <w:szCs w:val="21"/>
          <w:lang w:eastAsia="tr-TR"/>
        </w:rPr>
        <w:t>() {</w:t>
      </w:r>
    </w:p>
    <w:p w14:paraId="4C93285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92672"/>
          <w:sz w:val="21"/>
          <w:szCs w:val="21"/>
          <w:lang w:eastAsia="tr-TR"/>
        </w:rPr>
        <w:t>while</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E6DB74"/>
          <w:sz w:val="21"/>
          <w:szCs w:val="21"/>
          <w:lang w:eastAsia="tr-TR"/>
        </w:rPr>
        <w:t>'M'</w:t>
      </w:r>
      <w:r w:rsidRPr="00DC462D">
        <w:rPr>
          <w:rFonts w:ascii="Consolas" w:eastAsia="Times New Roman" w:hAnsi="Consolas" w:cs="Times New Roman"/>
          <w:color w:val="F8F8F2"/>
          <w:sz w:val="21"/>
          <w:szCs w:val="21"/>
          <w:lang w:eastAsia="tr-TR"/>
        </w:rPr>
        <w:t>)</w:t>
      </w:r>
    </w:p>
    <w:p w14:paraId="447F689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digitalWrite</w:t>
      </w:r>
      <w:proofErr w:type="spellEnd"/>
      <w:proofErr w:type="gram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HIGH);</w:t>
      </w:r>
    </w:p>
    <w:p w14:paraId="66DC8B0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BTdata</w:t>
      </w:r>
      <w:proofErr w:type="spell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F8F8F2"/>
          <w:sz w:val="21"/>
          <w:szCs w:val="21"/>
          <w:lang w:eastAsia="tr-TR"/>
        </w:rPr>
        <w:t>Serial.</w:t>
      </w:r>
      <w:r w:rsidRPr="00DC462D">
        <w:rPr>
          <w:rFonts w:ascii="Consolas" w:eastAsia="Times New Roman" w:hAnsi="Consolas" w:cs="Times New Roman"/>
          <w:color w:val="A6E22E"/>
          <w:sz w:val="21"/>
          <w:szCs w:val="21"/>
          <w:lang w:eastAsia="tr-TR"/>
        </w:rPr>
        <w:t>read</w:t>
      </w:r>
      <w:proofErr w:type="spellEnd"/>
      <w:r w:rsidRPr="00DC462D">
        <w:rPr>
          <w:rFonts w:ascii="Consolas" w:eastAsia="Times New Roman" w:hAnsi="Consolas" w:cs="Times New Roman"/>
          <w:color w:val="F8F8F2"/>
          <w:sz w:val="21"/>
          <w:szCs w:val="21"/>
          <w:lang w:eastAsia="tr-TR"/>
        </w:rPr>
        <w:t>();</w:t>
      </w:r>
    </w:p>
    <w:p w14:paraId="35CD5B8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LOW);</w:t>
      </w:r>
    </w:p>
    <w:p w14:paraId="223D7D2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2BF5ECB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HIGH);</w:t>
      </w:r>
    </w:p>
    <w:p w14:paraId="1488371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48B6A08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trigPin1, LOW);</w:t>
      </w:r>
    </w:p>
    <w:p w14:paraId="213880A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duration</w:t>
      </w:r>
      <w:proofErr w:type="gramEnd"/>
      <w:r w:rsidRPr="00DC462D">
        <w:rPr>
          <w:rFonts w:ascii="Consolas" w:eastAsia="Times New Roman" w:hAnsi="Consolas" w:cs="Times New Roman"/>
          <w:color w:val="F8F8F2"/>
          <w:sz w:val="21"/>
          <w:szCs w:val="21"/>
          <w:lang w:eastAsia="tr-TR"/>
        </w:rPr>
        <w:t>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pulseIn</w:t>
      </w:r>
      <w:proofErr w:type="spellEnd"/>
      <w:r w:rsidRPr="00DC462D">
        <w:rPr>
          <w:rFonts w:ascii="Consolas" w:eastAsia="Times New Roman" w:hAnsi="Consolas" w:cs="Times New Roman"/>
          <w:color w:val="F8F8F2"/>
          <w:sz w:val="21"/>
          <w:szCs w:val="21"/>
          <w:lang w:eastAsia="tr-TR"/>
        </w:rPr>
        <w:t>(echoPin1, HIGH);</w:t>
      </w:r>
    </w:p>
    <w:p w14:paraId="0FAD6AC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8F8F2"/>
          <w:sz w:val="21"/>
          <w:szCs w:val="21"/>
          <w:lang w:eastAsia="tr-TR"/>
        </w:rPr>
        <w:t>distanceleft</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duration1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0.034</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0AE7214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FF45C5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LOW);</w:t>
      </w:r>
    </w:p>
    <w:p w14:paraId="3C881EC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4D11543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HIGH);</w:t>
      </w:r>
    </w:p>
    <w:p w14:paraId="2CD99ED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33AFB9E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trigPin2, LOW);</w:t>
      </w:r>
    </w:p>
    <w:p w14:paraId="777ADEC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duration</w:t>
      </w:r>
      <w:proofErr w:type="gramEnd"/>
      <w:r w:rsidRPr="00DC462D">
        <w:rPr>
          <w:rFonts w:ascii="Consolas" w:eastAsia="Times New Roman" w:hAnsi="Consolas" w:cs="Times New Roman"/>
          <w:color w:val="F8F8F2"/>
          <w:sz w:val="21"/>
          <w:szCs w:val="21"/>
          <w:lang w:eastAsia="tr-TR"/>
        </w:rPr>
        <w:t>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pulseIn</w:t>
      </w:r>
      <w:proofErr w:type="spellEnd"/>
      <w:r w:rsidRPr="00DC462D">
        <w:rPr>
          <w:rFonts w:ascii="Consolas" w:eastAsia="Times New Roman" w:hAnsi="Consolas" w:cs="Times New Roman"/>
          <w:color w:val="F8F8F2"/>
          <w:sz w:val="21"/>
          <w:szCs w:val="21"/>
          <w:lang w:eastAsia="tr-TR"/>
        </w:rPr>
        <w:t>(echoPin2, HIGH);</w:t>
      </w:r>
    </w:p>
    <w:p w14:paraId="3FC163A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8F8F2"/>
          <w:sz w:val="21"/>
          <w:szCs w:val="21"/>
          <w:lang w:eastAsia="tr-TR"/>
        </w:rPr>
        <w:t>distancefront</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duration2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0.034</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791955D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5BFECDD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LOW);</w:t>
      </w:r>
    </w:p>
    <w:p w14:paraId="592C1F9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0CC5370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HIGH);</w:t>
      </w:r>
    </w:p>
    <w:p w14:paraId="04DBF5F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delayMicroseconds</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w:t>
      </w:r>
      <w:r w:rsidRPr="00DC462D">
        <w:rPr>
          <w:rFonts w:ascii="Consolas" w:eastAsia="Times New Roman" w:hAnsi="Consolas" w:cs="Times New Roman"/>
          <w:color w:val="F8F8F2"/>
          <w:sz w:val="21"/>
          <w:szCs w:val="21"/>
          <w:lang w:eastAsia="tr-TR"/>
        </w:rPr>
        <w:t>);</w:t>
      </w:r>
    </w:p>
    <w:p w14:paraId="0577949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trigPin3, LOW);</w:t>
      </w:r>
    </w:p>
    <w:p w14:paraId="578D385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duration</w:t>
      </w:r>
      <w:proofErr w:type="gramEnd"/>
      <w:r w:rsidRPr="00DC462D">
        <w:rPr>
          <w:rFonts w:ascii="Consolas" w:eastAsia="Times New Roman" w:hAnsi="Consolas" w:cs="Times New Roman"/>
          <w:color w:val="F8F8F2"/>
          <w:sz w:val="21"/>
          <w:szCs w:val="21"/>
          <w:lang w:eastAsia="tr-TR"/>
        </w:rPr>
        <w:t>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pulseIn</w:t>
      </w:r>
      <w:proofErr w:type="spellEnd"/>
      <w:r w:rsidRPr="00DC462D">
        <w:rPr>
          <w:rFonts w:ascii="Consolas" w:eastAsia="Times New Roman" w:hAnsi="Consolas" w:cs="Times New Roman"/>
          <w:color w:val="F8F8F2"/>
          <w:sz w:val="21"/>
          <w:szCs w:val="21"/>
          <w:lang w:eastAsia="tr-TR"/>
        </w:rPr>
        <w:t>(echoPin3, HIGH);</w:t>
      </w:r>
    </w:p>
    <w:p w14:paraId="5FB7D56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F8F8F2"/>
          <w:sz w:val="21"/>
          <w:szCs w:val="21"/>
          <w:lang w:eastAsia="tr-TR"/>
        </w:rPr>
        <w:t>distanceright</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duration3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0.034</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2</w:t>
      </w:r>
      <w:r w:rsidRPr="00DC462D">
        <w:rPr>
          <w:rFonts w:ascii="Consolas" w:eastAsia="Times New Roman" w:hAnsi="Consolas" w:cs="Times New Roman"/>
          <w:color w:val="F8F8F2"/>
          <w:sz w:val="21"/>
          <w:szCs w:val="21"/>
          <w:lang w:eastAsia="tr-TR"/>
        </w:rPr>
        <w:t>;</w:t>
      </w:r>
    </w:p>
    <w:p w14:paraId="2A836C5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EDF68B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i/>
          <w:iCs/>
          <w:color w:val="66D9EF"/>
          <w:sz w:val="21"/>
          <w:szCs w:val="21"/>
          <w:lang w:eastAsia="tr-TR"/>
        </w:rPr>
        <w:t>int</w:t>
      </w:r>
      <w:proofErr w:type="spellEnd"/>
      <w:proofErr w:type="gramEnd"/>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analogRead</w:t>
      </w:r>
      <w:proofErr w:type="spell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irpin</w:t>
      </w:r>
      <w:proofErr w:type="spellEnd"/>
      <w:r w:rsidRPr="00DC462D">
        <w:rPr>
          <w:rFonts w:ascii="Consolas" w:eastAsia="Times New Roman" w:hAnsi="Consolas" w:cs="Times New Roman"/>
          <w:color w:val="F8F8F2"/>
          <w:sz w:val="21"/>
          <w:szCs w:val="21"/>
          <w:lang w:eastAsia="tr-TR"/>
        </w:rPr>
        <w:t>);</w:t>
      </w:r>
    </w:p>
    <w:p w14:paraId="2BC0458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proofErr w:type="gramEnd"/>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p>
    <w:p w14:paraId="0A378C0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1004CA4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22D0F3C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452558BC"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44CA01A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14AE705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1000</w:t>
      </w:r>
      <w:r w:rsidRPr="00DC462D">
        <w:rPr>
          <w:rFonts w:ascii="Consolas" w:eastAsia="Times New Roman" w:hAnsi="Consolas" w:cs="Times New Roman"/>
          <w:color w:val="F8F8F2"/>
          <w:sz w:val="21"/>
          <w:szCs w:val="21"/>
          <w:lang w:eastAsia="tr-TR"/>
        </w:rPr>
        <w:t>);</w:t>
      </w:r>
    </w:p>
    <w:p w14:paraId="03175E3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a</w:t>
      </w:r>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w:t>
      </w:r>
      <w:r w:rsidRPr="00DC462D">
        <w:rPr>
          <w:rFonts w:ascii="Consolas" w:eastAsia="Times New Roman" w:hAnsi="Consolas" w:cs="Times New Roman"/>
          <w:color w:val="F8F8F2"/>
          <w:sz w:val="21"/>
          <w:szCs w:val="21"/>
          <w:lang w:eastAsia="tr-TR"/>
        </w:rPr>
        <w:t>;</w:t>
      </w:r>
    </w:p>
    <w:p w14:paraId="328643D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63E4689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r w:rsidRPr="00DC462D">
        <w:rPr>
          <w:rFonts w:ascii="Consolas" w:eastAsia="Times New Roman" w:hAnsi="Consolas" w:cs="Times New Roman"/>
          <w:color w:val="F8F8F2"/>
          <w:sz w:val="21"/>
          <w:szCs w:val="21"/>
          <w:lang w:eastAsia="tr-TR"/>
        </w:rPr>
        <w:t>  (</w:t>
      </w:r>
      <w:proofErr w:type="gramEnd"/>
      <w:r w:rsidRPr="00DC462D">
        <w:rPr>
          <w:rFonts w:ascii="Consolas" w:eastAsia="Times New Roman" w:hAnsi="Consolas" w:cs="Times New Roman"/>
          <w:color w:val="F8F8F2"/>
          <w:sz w:val="21"/>
          <w:szCs w:val="21"/>
          <w:lang w:eastAsia="tr-TR"/>
        </w:rPr>
        <w:t>(a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p>
    <w:p w14:paraId="4C8E4F0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0A7A093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06C08F1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243E7F2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0CA2046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3E8F53C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lastRenderedPageBreak/>
        <w:t>    }</w:t>
      </w:r>
    </w:p>
    <w:p w14:paraId="1B8D14B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proofErr w:type="gramEnd"/>
      <w:r w:rsidRPr="00DC462D">
        <w:rPr>
          <w:rFonts w:ascii="Consolas" w:eastAsia="Times New Roman" w:hAnsi="Consolas" w:cs="Times New Roman"/>
          <w:color w:val="F8F8F2"/>
          <w:sz w:val="21"/>
          <w:szCs w:val="21"/>
          <w:lang w:eastAsia="tr-TR"/>
        </w:rPr>
        <w:t> ((a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p>
    <w:p w14:paraId="0E6179A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digitalWrite</w:t>
      </w:r>
      <w:proofErr w:type="spellEnd"/>
      <w:proofErr w:type="gram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4C84606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0D72D80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09D6A6D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0ACB4A3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33EAFE1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w:t>
      </w:r>
    </w:p>
    <w:p w14:paraId="5922979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a</w:t>
      </w:r>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0</w:t>
      </w:r>
      <w:r w:rsidRPr="00DC462D">
        <w:rPr>
          <w:rFonts w:ascii="Consolas" w:eastAsia="Times New Roman" w:hAnsi="Consolas" w:cs="Times New Roman"/>
          <w:color w:val="F8F8F2"/>
          <w:sz w:val="21"/>
          <w:szCs w:val="21"/>
          <w:lang w:eastAsia="tr-TR"/>
        </w:rPr>
        <w:t>;</w:t>
      </w:r>
    </w:p>
    <w:p w14:paraId="1F1E508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69040842"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92672"/>
          <w:sz w:val="21"/>
          <w:szCs w:val="21"/>
          <w:lang w:eastAsia="tr-TR"/>
        </w:rPr>
        <w:t>if</w:t>
      </w:r>
      <w:proofErr w:type="gramEnd"/>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w:t>
      </w:r>
      <w:r w:rsidRPr="00DC462D">
        <w:rPr>
          <w:rFonts w:ascii="Consolas" w:eastAsia="Times New Roman" w:hAnsi="Consolas" w:cs="Times New Roman"/>
          <w:color w:val="F8F8F2"/>
          <w:sz w:val="21"/>
          <w:szCs w:val="21"/>
          <w:lang w:eastAsia="tr-TR"/>
        </w:rPr>
        <w:t> (s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100</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(distanceleft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distancefront </w:t>
      </w:r>
      <w:r w:rsidRPr="00DC462D">
        <w:rPr>
          <w:rFonts w:ascii="Consolas" w:eastAsia="Times New Roman" w:hAnsi="Consolas" w:cs="Times New Roman"/>
          <w:color w:val="F92672"/>
          <w:sz w:val="21"/>
          <w:szCs w:val="21"/>
          <w:lang w:eastAsia="tr-TR"/>
        </w:rPr>
        <w:t>&lt;=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F92672"/>
          <w:sz w:val="21"/>
          <w:szCs w:val="21"/>
          <w:lang w:eastAsia="tr-TR"/>
        </w:rPr>
        <w:t>&amp;&amp;</w:t>
      </w:r>
      <w:r w:rsidRPr="00DC462D">
        <w:rPr>
          <w:rFonts w:ascii="Consolas" w:eastAsia="Times New Roman" w:hAnsi="Consolas" w:cs="Times New Roman"/>
          <w:color w:val="F8F8F2"/>
          <w:sz w:val="21"/>
          <w:szCs w:val="21"/>
          <w:lang w:eastAsia="tr-TR"/>
        </w:rPr>
        <w:t> distanceright </w:t>
      </w:r>
      <w:r w:rsidRPr="00DC462D">
        <w:rPr>
          <w:rFonts w:ascii="Consolas" w:eastAsia="Times New Roman" w:hAnsi="Consolas" w:cs="Times New Roman"/>
          <w:color w:val="F92672"/>
          <w:sz w:val="21"/>
          <w:szCs w:val="21"/>
          <w:lang w:eastAsia="tr-TR"/>
        </w:rPr>
        <w:t>&gt;</w:t>
      </w:r>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 )</w:t>
      </w:r>
    </w:p>
    <w:p w14:paraId="5ABDB52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gramStart"/>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digitalWrite</w:t>
      </w:r>
      <w:proofErr w:type="spellEnd"/>
      <w:proofErr w:type="gramEnd"/>
      <w:r w:rsidRPr="00DC462D">
        <w:rPr>
          <w:rFonts w:ascii="Consolas" w:eastAsia="Times New Roman" w:hAnsi="Consolas" w:cs="Times New Roman"/>
          <w:color w:val="F8F8F2"/>
          <w:sz w:val="21"/>
          <w:szCs w:val="21"/>
          <w:lang w:eastAsia="tr-TR"/>
        </w:rPr>
        <w:t>(</w:t>
      </w:r>
      <w:proofErr w:type="spellStart"/>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3ADC5A1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3278D68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60CBFA3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0C4C3BF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delay</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AE81FF"/>
          <w:sz w:val="21"/>
          <w:szCs w:val="21"/>
          <w:lang w:eastAsia="tr-TR"/>
        </w:rPr>
        <w:t>15</w:t>
      </w:r>
      <w:r w:rsidRPr="00DC462D">
        <w:rPr>
          <w:rFonts w:ascii="Consolas" w:eastAsia="Times New Roman" w:hAnsi="Consolas" w:cs="Times New Roman"/>
          <w:color w:val="F8F8F2"/>
          <w:sz w:val="21"/>
          <w:szCs w:val="21"/>
          <w:lang w:eastAsia="tr-TR"/>
        </w:rPr>
        <w:t>);</w:t>
      </w:r>
    </w:p>
    <w:p w14:paraId="63A5875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6044E95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
    <w:p w14:paraId="4EB7BFC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clean</w:t>
      </w:r>
      <w:proofErr w:type="spellEnd"/>
      <w:r w:rsidRPr="00DC462D">
        <w:rPr>
          <w:rFonts w:ascii="Consolas" w:eastAsia="Times New Roman" w:hAnsi="Consolas" w:cs="Times New Roman"/>
          <w:color w:val="F8F8F2"/>
          <w:sz w:val="21"/>
          <w:szCs w:val="21"/>
          <w:lang w:eastAsia="tr-TR"/>
        </w:rPr>
        <w:t>, LOW);</w:t>
      </w:r>
    </w:p>
    <w:p w14:paraId="7A45696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stopp</w:t>
      </w:r>
      <w:proofErr w:type="spellEnd"/>
      <w:r w:rsidRPr="00DC462D">
        <w:rPr>
          <w:rFonts w:ascii="Consolas" w:eastAsia="Times New Roman" w:hAnsi="Consolas" w:cs="Times New Roman"/>
          <w:color w:val="F8F8F2"/>
          <w:sz w:val="21"/>
          <w:szCs w:val="21"/>
          <w:lang w:eastAsia="tr-TR"/>
        </w:rPr>
        <w:t>(</w:t>
      </w:r>
      <w:proofErr w:type="gramEnd"/>
      <w:r w:rsidRPr="00DC462D">
        <w:rPr>
          <w:rFonts w:ascii="Consolas" w:eastAsia="Times New Roman" w:hAnsi="Consolas" w:cs="Times New Roman"/>
          <w:color w:val="F8F8F2"/>
          <w:sz w:val="21"/>
          <w:szCs w:val="21"/>
          <w:lang w:eastAsia="tr-TR"/>
        </w:rPr>
        <w:t>);</w:t>
      </w:r>
    </w:p>
    <w:p w14:paraId="53EA212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5807F6E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44977B7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forward</w:t>
      </w:r>
      <w:proofErr w:type="spellEnd"/>
      <w:r w:rsidRPr="00DC462D">
        <w:rPr>
          <w:rFonts w:ascii="Consolas" w:eastAsia="Times New Roman" w:hAnsi="Consolas" w:cs="Times New Roman"/>
          <w:color w:val="F8F8F2"/>
          <w:sz w:val="21"/>
          <w:szCs w:val="21"/>
          <w:lang w:eastAsia="tr-TR"/>
        </w:rPr>
        <w:t>() {</w:t>
      </w:r>
    </w:p>
    <w:p w14:paraId="026880F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7E292DF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0CD4741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4D75377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24DCDBA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47E30A8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6C16CE3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backward</w:t>
      </w:r>
      <w:proofErr w:type="spellEnd"/>
      <w:r w:rsidRPr="00DC462D">
        <w:rPr>
          <w:rFonts w:ascii="Consolas" w:eastAsia="Times New Roman" w:hAnsi="Consolas" w:cs="Times New Roman"/>
          <w:color w:val="F8F8F2"/>
          <w:sz w:val="21"/>
          <w:szCs w:val="21"/>
          <w:lang w:eastAsia="tr-TR"/>
        </w:rPr>
        <w:t>() {</w:t>
      </w:r>
    </w:p>
    <w:p w14:paraId="41F27F5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F0BA7E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4D34784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70F7C45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6C350BE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4A17BC3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0B9D906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36BABA1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r w:rsidRPr="00DC462D">
        <w:rPr>
          <w:rFonts w:ascii="Consolas" w:eastAsia="Times New Roman" w:hAnsi="Consolas" w:cs="Times New Roman"/>
          <w:color w:val="A6E22E"/>
          <w:sz w:val="21"/>
          <w:szCs w:val="21"/>
          <w:lang w:eastAsia="tr-TR"/>
        </w:rPr>
        <w:t>Right</w:t>
      </w:r>
      <w:r w:rsidRPr="00DC462D">
        <w:rPr>
          <w:rFonts w:ascii="Consolas" w:eastAsia="Times New Roman" w:hAnsi="Consolas" w:cs="Times New Roman"/>
          <w:color w:val="F8F8F2"/>
          <w:sz w:val="21"/>
          <w:szCs w:val="21"/>
          <w:lang w:eastAsia="tr-TR"/>
        </w:rPr>
        <w:t>() {</w:t>
      </w:r>
    </w:p>
    <w:p w14:paraId="3482781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0C462C3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HIGH);</w:t>
      </w:r>
    </w:p>
    <w:p w14:paraId="7B1A878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43CF230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7C80D39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HIGH);</w:t>
      </w:r>
    </w:p>
    <w:p w14:paraId="7541F2D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7E0EEC50"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1D8CA5C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left</w:t>
      </w:r>
      <w:proofErr w:type="spellEnd"/>
      <w:r w:rsidRPr="00DC462D">
        <w:rPr>
          <w:rFonts w:ascii="Consolas" w:eastAsia="Times New Roman" w:hAnsi="Consolas" w:cs="Times New Roman"/>
          <w:color w:val="F8F8F2"/>
          <w:sz w:val="21"/>
          <w:szCs w:val="21"/>
          <w:lang w:eastAsia="tr-TR"/>
        </w:rPr>
        <w:t>() {</w:t>
      </w:r>
    </w:p>
    <w:p w14:paraId="37C0D913"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7C548B8F"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527AEF19"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HIGH);</w:t>
      </w:r>
    </w:p>
    <w:p w14:paraId="51337F8D"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HIGH);</w:t>
      </w:r>
    </w:p>
    <w:p w14:paraId="3FB12C86"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0B05E487"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7C1CCC55"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roofErr w:type="spellStart"/>
      <w:proofErr w:type="gramStart"/>
      <w:r w:rsidRPr="00DC462D">
        <w:rPr>
          <w:rFonts w:ascii="Consolas" w:eastAsia="Times New Roman" w:hAnsi="Consolas" w:cs="Times New Roman"/>
          <w:i/>
          <w:iCs/>
          <w:color w:val="66D9EF"/>
          <w:sz w:val="21"/>
          <w:szCs w:val="21"/>
          <w:lang w:eastAsia="tr-TR"/>
        </w:rPr>
        <w:t>void</w:t>
      </w:r>
      <w:proofErr w:type="spellEnd"/>
      <w:proofErr w:type="gramEnd"/>
      <w:r w:rsidRPr="00DC462D">
        <w:rPr>
          <w:rFonts w:ascii="Consolas" w:eastAsia="Times New Roman" w:hAnsi="Consolas" w:cs="Times New Roman"/>
          <w:color w:val="F8F8F2"/>
          <w:sz w:val="21"/>
          <w:szCs w:val="21"/>
          <w:lang w:eastAsia="tr-TR"/>
        </w:rPr>
        <w:t> </w:t>
      </w:r>
      <w:proofErr w:type="spellStart"/>
      <w:r w:rsidRPr="00DC462D">
        <w:rPr>
          <w:rFonts w:ascii="Consolas" w:eastAsia="Times New Roman" w:hAnsi="Consolas" w:cs="Times New Roman"/>
          <w:color w:val="A6E22E"/>
          <w:sz w:val="21"/>
          <w:szCs w:val="21"/>
          <w:lang w:eastAsia="tr-TR"/>
        </w:rPr>
        <w:t>stopp</w:t>
      </w:r>
      <w:proofErr w:type="spellEnd"/>
      <w:r w:rsidRPr="00DC462D">
        <w:rPr>
          <w:rFonts w:ascii="Consolas" w:eastAsia="Times New Roman" w:hAnsi="Consolas" w:cs="Times New Roman"/>
          <w:color w:val="F8F8F2"/>
          <w:sz w:val="21"/>
          <w:szCs w:val="21"/>
          <w:lang w:eastAsia="tr-TR"/>
        </w:rPr>
        <w:t>() {</w:t>
      </w:r>
    </w:p>
    <w:p w14:paraId="77D7C90B"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p>
    <w:p w14:paraId="2C48A80E"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Left_Motor_F</w:t>
      </w:r>
      <w:proofErr w:type="spellEnd"/>
      <w:r w:rsidRPr="00DC462D">
        <w:rPr>
          <w:rFonts w:ascii="Consolas" w:eastAsia="Times New Roman" w:hAnsi="Consolas" w:cs="Times New Roman"/>
          <w:color w:val="F8F8F2"/>
          <w:sz w:val="21"/>
          <w:szCs w:val="21"/>
          <w:lang w:eastAsia="tr-TR"/>
        </w:rPr>
        <w:t>, LOW);</w:t>
      </w:r>
    </w:p>
    <w:p w14:paraId="7A63DAB4"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Left_Motor_B</w:t>
      </w:r>
      <w:proofErr w:type="spellEnd"/>
      <w:r w:rsidRPr="00DC462D">
        <w:rPr>
          <w:rFonts w:ascii="Consolas" w:eastAsia="Times New Roman" w:hAnsi="Consolas" w:cs="Times New Roman"/>
          <w:color w:val="F8F8F2"/>
          <w:sz w:val="21"/>
          <w:szCs w:val="21"/>
          <w:lang w:eastAsia="tr-TR"/>
        </w:rPr>
        <w:t>, LOW);</w:t>
      </w:r>
    </w:p>
    <w:p w14:paraId="63CA1F61"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Right_Motor_F</w:t>
      </w:r>
      <w:proofErr w:type="spellEnd"/>
      <w:r w:rsidRPr="00DC462D">
        <w:rPr>
          <w:rFonts w:ascii="Consolas" w:eastAsia="Times New Roman" w:hAnsi="Consolas" w:cs="Times New Roman"/>
          <w:color w:val="F8F8F2"/>
          <w:sz w:val="21"/>
          <w:szCs w:val="21"/>
          <w:lang w:eastAsia="tr-TR"/>
        </w:rPr>
        <w:t>, LOW);</w:t>
      </w:r>
    </w:p>
    <w:p w14:paraId="5C22ACF8"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  </w:t>
      </w:r>
      <w:proofErr w:type="spellStart"/>
      <w:proofErr w:type="gramStart"/>
      <w:r w:rsidRPr="00DC462D">
        <w:rPr>
          <w:rFonts w:ascii="Consolas" w:eastAsia="Times New Roman" w:hAnsi="Consolas" w:cs="Times New Roman"/>
          <w:color w:val="A6E22E"/>
          <w:sz w:val="21"/>
          <w:szCs w:val="21"/>
          <w:lang w:eastAsia="tr-TR"/>
        </w:rPr>
        <w:t>digitalWrite</w:t>
      </w:r>
      <w:proofErr w:type="spellEnd"/>
      <w:r w:rsidRPr="00DC462D">
        <w:rPr>
          <w:rFonts w:ascii="Consolas" w:eastAsia="Times New Roman" w:hAnsi="Consolas" w:cs="Times New Roman"/>
          <w:color w:val="F8F8F2"/>
          <w:sz w:val="21"/>
          <w:szCs w:val="21"/>
          <w:lang w:eastAsia="tr-TR"/>
        </w:rPr>
        <w:t>(</w:t>
      </w:r>
      <w:proofErr w:type="spellStart"/>
      <w:proofErr w:type="gramEnd"/>
      <w:r w:rsidRPr="00DC462D">
        <w:rPr>
          <w:rFonts w:ascii="Consolas" w:eastAsia="Times New Roman" w:hAnsi="Consolas" w:cs="Times New Roman"/>
          <w:color w:val="F8F8F2"/>
          <w:sz w:val="21"/>
          <w:szCs w:val="21"/>
          <w:lang w:eastAsia="tr-TR"/>
        </w:rPr>
        <w:t>Right_Motor_B</w:t>
      </w:r>
      <w:proofErr w:type="spellEnd"/>
      <w:r w:rsidRPr="00DC462D">
        <w:rPr>
          <w:rFonts w:ascii="Consolas" w:eastAsia="Times New Roman" w:hAnsi="Consolas" w:cs="Times New Roman"/>
          <w:color w:val="F8F8F2"/>
          <w:sz w:val="21"/>
          <w:szCs w:val="21"/>
          <w:lang w:eastAsia="tr-TR"/>
        </w:rPr>
        <w:t>, LOW);</w:t>
      </w:r>
    </w:p>
    <w:p w14:paraId="3952930A" w14:textId="77777777" w:rsidR="00B823A2" w:rsidRPr="00DC462D" w:rsidRDefault="00B823A2" w:rsidP="00B823A2">
      <w:pPr>
        <w:shd w:val="clear" w:color="auto" w:fill="272822"/>
        <w:spacing w:after="0" w:line="285" w:lineRule="atLeast"/>
        <w:rPr>
          <w:rFonts w:ascii="Consolas" w:eastAsia="Times New Roman" w:hAnsi="Consolas" w:cs="Times New Roman"/>
          <w:color w:val="F8F8F2"/>
          <w:sz w:val="21"/>
          <w:szCs w:val="21"/>
          <w:lang w:eastAsia="tr-TR"/>
        </w:rPr>
      </w:pPr>
      <w:r w:rsidRPr="00DC462D">
        <w:rPr>
          <w:rFonts w:ascii="Consolas" w:eastAsia="Times New Roman" w:hAnsi="Consolas" w:cs="Times New Roman"/>
          <w:color w:val="F8F8F2"/>
          <w:sz w:val="21"/>
          <w:szCs w:val="21"/>
          <w:lang w:eastAsia="tr-TR"/>
        </w:rPr>
        <w:t>}</w:t>
      </w:r>
    </w:p>
    <w:p w14:paraId="08CA602F" w14:textId="77777777" w:rsidR="00B823A2" w:rsidRPr="00BE116C" w:rsidRDefault="00B823A2">
      <w:pPr>
        <w:rPr>
          <w:rFonts w:ascii="Times New Roman" w:hAnsi="Times New Roman" w:cs="Times New Roman"/>
          <w:b/>
          <w:bCs/>
          <w:sz w:val="28"/>
          <w:szCs w:val="28"/>
        </w:rPr>
      </w:pPr>
    </w:p>
    <w:sectPr w:rsidR="00B823A2" w:rsidRPr="00BE116C" w:rsidSect="00C212CE">
      <w:type w:val="continuous"/>
      <w:pgSz w:w="11906" w:h="16838"/>
      <w:pgMar w:top="1417" w:right="1417" w:bottom="1417" w:left="1417" w:header="708" w:footer="708" w:gutter="0"/>
      <w:pgNumType w:start="1"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osman yılmaz" w:date="2022-03-29T23:56:00Z" w:initials="oy">
    <w:p w14:paraId="2927A79F" w14:textId="689165BF" w:rsidR="005B6B3E" w:rsidRDefault="005B6B3E">
      <w:pPr>
        <w:pStyle w:val="AklamaMetni"/>
      </w:pPr>
      <w:r>
        <w:rPr>
          <w:rStyle w:val="AklamaBavurusu"/>
        </w:rPr>
        <w:annotationRef/>
      </w:r>
      <w:r>
        <w:t xml:space="preserve">Burada boşluk değil </w:t>
      </w:r>
      <w:proofErr w:type="spellStart"/>
      <w:r>
        <w:t>tab</w:t>
      </w:r>
      <w:proofErr w:type="spellEnd"/>
      <w:r>
        <w:t xml:space="preserve"> kullanmalısın. Ben yine cetvel kullanarak eşitledim ancak normalde 0.5 </w:t>
      </w:r>
      <w:proofErr w:type="spellStart"/>
      <w:r>
        <w:t>inch</w:t>
      </w:r>
      <w:proofErr w:type="spellEnd"/>
      <w:r>
        <w:t xml:space="preserve"> olmalı. Diğerlerini düzeltmek sana kalmış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27A7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E1B12" w16cex:dateUtc="2022-03-29T2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27A79F" w16cid:durableId="25EE1B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1443B" w14:textId="77777777" w:rsidR="00516FC2" w:rsidRDefault="00516FC2" w:rsidP="006721E3">
      <w:pPr>
        <w:spacing w:after="0" w:line="240" w:lineRule="auto"/>
      </w:pPr>
      <w:r>
        <w:separator/>
      </w:r>
    </w:p>
  </w:endnote>
  <w:endnote w:type="continuationSeparator" w:id="0">
    <w:p w14:paraId="783F0E95" w14:textId="77777777" w:rsidR="00516FC2" w:rsidRDefault="00516FC2" w:rsidP="00672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FProDisplay">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Poppins">
    <w:charset w:val="A2"/>
    <w:family w:val="auto"/>
    <w:pitch w:val="variable"/>
    <w:sig w:usb0="00008007" w:usb1="00000000" w:usb2="00000000" w:usb3="00000000" w:csb0="00000093"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077A" w14:textId="076B5266" w:rsidR="00006E3B" w:rsidRDefault="00006E3B" w:rsidP="00006E3B">
    <w:pPr>
      <w:pStyle w:val="AltBilgi"/>
    </w:pPr>
  </w:p>
  <w:p w14:paraId="50AEEE80" w14:textId="77777777" w:rsidR="006D044E" w:rsidRDefault="006D044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7146974"/>
      <w:docPartObj>
        <w:docPartGallery w:val="Page Numbers (Bottom of Page)"/>
        <w:docPartUnique/>
      </w:docPartObj>
    </w:sdtPr>
    <w:sdtEndPr/>
    <w:sdtContent>
      <w:p w14:paraId="3B4DC72A" w14:textId="77777777" w:rsidR="00006E3B" w:rsidRDefault="00006E3B">
        <w:pPr>
          <w:pStyle w:val="AltBilgi"/>
          <w:jc w:val="center"/>
        </w:pPr>
        <w:r>
          <w:fldChar w:fldCharType="begin"/>
        </w:r>
        <w:r>
          <w:instrText>PAGE   \* MERGEFORMAT</w:instrText>
        </w:r>
        <w:r>
          <w:fldChar w:fldCharType="separate"/>
        </w:r>
        <w:r>
          <w:t>2</w:t>
        </w:r>
        <w:r>
          <w:fldChar w:fldCharType="end"/>
        </w:r>
      </w:p>
    </w:sdtContent>
  </w:sdt>
  <w:p w14:paraId="31DE57F9" w14:textId="77777777" w:rsidR="00006E3B" w:rsidRDefault="00006E3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8001B" w14:textId="77777777" w:rsidR="00516FC2" w:rsidRDefault="00516FC2" w:rsidP="006721E3">
      <w:pPr>
        <w:spacing w:after="0" w:line="240" w:lineRule="auto"/>
      </w:pPr>
      <w:r>
        <w:separator/>
      </w:r>
    </w:p>
  </w:footnote>
  <w:footnote w:type="continuationSeparator" w:id="0">
    <w:p w14:paraId="633150DE" w14:textId="77777777" w:rsidR="00516FC2" w:rsidRDefault="00516FC2" w:rsidP="00672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E792C"/>
    <w:multiLevelType w:val="multilevel"/>
    <w:tmpl w:val="A3DCCD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9A4355"/>
    <w:multiLevelType w:val="hybridMultilevel"/>
    <w:tmpl w:val="AD9242E0"/>
    <w:lvl w:ilvl="0" w:tplc="EB640E70">
      <w:start w:val="1"/>
      <w:numFmt w:val="bullet"/>
      <w:lvlText w:val="•"/>
      <w:lvlJc w:val="left"/>
      <w:pPr>
        <w:tabs>
          <w:tab w:val="num" w:pos="720"/>
        </w:tabs>
        <w:ind w:left="720" w:hanging="360"/>
      </w:pPr>
      <w:rPr>
        <w:rFonts w:ascii="Arial" w:hAnsi="Arial" w:hint="default"/>
      </w:rPr>
    </w:lvl>
    <w:lvl w:ilvl="1" w:tplc="4B52F74C" w:tentative="1">
      <w:start w:val="1"/>
      <w:numFmt w:val="bullet"/>
      <w:lvlText w:val="•"/>
      <w:lvlJc w:val="left"/>
      <w:pPr>
        <w:tabs>
          <w:tab w:val="num" w:pos="1440"/>
        </w:tabs>
        <w:ind w:left="1440" w:hanging="360"/>
      </w:pPr>
      <w:rPr>
        <w:rFonts w:ascii="Arial" w:hAnsi="Arial" w:hint="default"/>
      </w:rPr>
    </w:lvl>
    <w:lvl w:ilvl="2" w:tplc="BFD87580" w:tentative="1">
      <w:start w:val="1"/>
      <w:numFmt w:val="bullet"/>
      <w:lvlText w:val="•"/>
      <w:lvlJc w:val="left"/>
      <w:pPr>
        <w:tabs>
          <w:tab w:val="num" w:pos="2160"/>
        </w:tabs>
        <w:ind w:left="2160" w:hanging="360"/>
      </w:pPr>
      <w:rPr>
        <w:rFonts w:ascii="Arial" w:hAnsi="Arial" w:hint="default"/>
      </w:rPr>
    </w:lvl>
    <w:lvl w:ilvl="3" w:tplc="55562310" w:tentative="1">
      <w:start w:val="1"/>
      <w:numFmt w:val="bullet"/>
      <w:lvlText w:val="•"/>
      <w:lvlJc w:val="left"/>
      <w:pPr>
        <w:tabs>
          <w:tab w:val="num" w:pos="2880"/>
        </w:tabs>
        <w:ind w:left="2880" w:hanging="360"/>
      </w:pPr>
      <w:rPr>
        <w:rFonts w:ascii="Arial" w:hAnsi="Arial" w:hint="default"/>
      </w:rPr>
    </w:lvl>
    <w:lvl w:ilvl="4" w:tplc="96F22D52" w:tentative="1">
      <w:start w:val="1"/>
      <w:numFmt w:val="bullet"/>
      <w:lvlText w:val="•"/>
      <w:lvlJc w:val="left"/>
      <w:pPr>
        <w:tabs>
          <w:tab w:val="num" w:pos="3600"/>
        </w:tabs>
        <w:ind w:left="3600" w:hanging="360"/>
      </w:pPr>
      <w:rPr>
        <w:rFonts w:ascii="Arial" w:hAnsi="Arial" w:hint="default"/>
      </w:rPr>
    </w:lvl>
    <w:lvl w:ilvl="5" w:tplc="04BCF5E2" w:tentative="1">
      <w:start w:val="1"/>
      <w:numFmt w:val="bullet"/>
      <w:lvlText w:val="•"/>
      <w:lvlJc w:val="left"/>
      <w:pPr>
        <w:tabs>
          <w:tab w:val="num" w:pos="4320"/>
        </w:tabs>
        <w:ind w:left="4320" w:hanging="360"/>
      </w:pPr>
      <w:rPr>
        <w:rFonts w:ascii="Arial" w:hAnsi="Arial" w:hint="default"/>
      </w:rPr>
    </w:lvl>
    <w:lvl w:ilvl="6" w:tplc="87CC34F0" w:tentative="1">
      <w:start w:val="1"/>
      <w:numFmt w:val="bullet"/>
      <w:lvlText w:val="•"/>
      <w:lvlJc w:val="left"/>
      <w:pPr>
        <w:tabs>
          <w:tab w:val="num" w:pos="5040"/>
        </w:tabs>
        <w:ind w:left="5040" w:hanging="360"/>
      </w:pPr>
      <w:rPr>
        <w:rFonts w:ascii="Arial" w:hAnsi="Arial" w:hint="default"/>
      </w:rPr>
    </w:lvl>
    <w:lvl w:ilvl="7" w:tplc="22F46CB0" w:tentative="1">
      <w:start w:val="1"/>
      <w:numFmt w:val="bullet"/>
      <w:lvlText w:val="•"/>
      <w:lvlJc w:val="left"/>
      <w:pPr>
        <w:tabs>
          <w:tab w:val="num" w:pos="5760"/>
        </w:tabs>
        <w:ind w:left="5760" w:hanging="360"/>
      </w:pPr>
      <w:rPr>
        <w:rFonts w:ascii="Arial" w:hAnsi="Arial" w:hint="default"/>
      </w:rPr>
    </w:lvl>
    <w:lvl w:ilvl="8" w:tplc="3612D07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B7573C3"/>
    <w:multiLevelType w:val="hybridMultilevel"/>
    <w:tmpl w:val="955A282E"/>
    <w:lvl w:ilvl="0" w:tplc="041F000F">
      <w:start w:val="1"/>
      <w:numFmt w:val="decimal"/>
      <w:lvlText w:val="%1."/>
      <w:lvlJc w:val="left"/>
      <w:pPr>
        <w:ind w:left="1344" w:hanging="360"/>
      </w:pPr>
    </w:lvl>
    <w:lvl w:ilvl="1" w:tplc="041F0019" w:tentative="1">
      <w:start w:val="1"/>
      <w:numFmt w:val="lowerLetter"/>
      <w:lvlText w:val="%2."/>
      <w:lvlJc w:val="left"/>
      <w:pPr>
        <w:ind w:left="2064" w:hanging="360"/>
      </w:pPr>
    </w:lvl>
    <w:lvl w:ilvl="2" w:tplc="041F001B" w:tentative="1">
      <w:start w:val="1"/>
      <w:numFmt w:val="lowerRoman"/>
      <w:lvlText w:val="%3."/>
      <w:lvlJc w:val="right"/>
      <w:pPr>
        <w:ind w:left="2784" w:hanging="180"/>
      </w:pPr>
    </w:lvl>
    <w:lvl w:ilvl="3" w:tplc="041F000F" w:tentative="1">
      <w:start w:val="1"/>
      <w:numFmt w:val="decimal"/>
      <w:lvlText w:val="%4."/>
      <w:lvlJc w:val="left"/>
      <w:pPr>
        <w:ind w:left="3504" w:hanging="360"/>
      </w:pPr>
    </w:lvl>
    <w:lvl w:ilvl="4" w:tplc="041F0019" w:tentative="1">
      <w:start w:val="1"/>
      <w:numFmt w:val="lowerLetter"/>
      <w:lvlText w:val="%5."/>
      <w:lvlJc w:val="left"/>
      <w:pPr>
        <w:ind w:left="4224" w:hanging="360"/>
      </w:pPr>
    </w:lvl>
    <w:lvl w:ilvl="5" w:tplc="041F001B" w:tentative="1">
      <w:start w:val="1"/>
      <w:numFmt w:val="lowerRoman"/>
      <w:lvlText w:val="%6."/>
      <w:lvlJc w:val="right"/>
      <w:pPr>
        <w:ind w:left="4944" w:hanging="180"/>
      </w:pPr>
    </w:lvl>
    <w:lvl w:ilvl="6" w:tplc="041F000F" w:tentative="1">
      <w:start w:val="1"/>
      <w:numFmt w:val="decimal"/>
      <w:lvlText w:val="%7."/>
      <w:lvlJc w:val="left"/>
      <w:pPr>
        <w:ind w:left="5664" w:hanging="360"/>
      </w:pPr>
    </w:lvl>
    <w:lvl w:ilvl="7" w:tplc="041F0019" w:tentative="1">
      <w:start w:val="1"/>
      <w:numFmt w:val="lowerLetter"/>
      <w:lvlText w:val="%8."/>
      <w:lvlJc w:val="left"/>
      <w:pPr>
        <w:ind w:left="6384" w:hanging="360"/>
      </w:pPr>
    </w:lvl>
    <w:lvl w:ilvl="8" w:tplc="041F001B" w:tentative="1">
      <w:start w:val="1"/>
      <w:numFmt w:val="lowerRoman"/>
      <w:lvlText w:val="%9."/>
      <w:lvlJc w:val="right"/>
      <w:pPr>
        <w:ind w:left="7104" w:hanging="180"/>
      </w:pPr>
    </w:lvl>
  </w:abstractNum>
  <w:abstractNum w:abstractNumId="3" w15:restartNumberingAfterBreak="0">
    <w:nsid w:val="3B876EA4"/>
    <w:multiLevelType w:val="hybridMultilevel"/>
    <w:tmpl w:val="C76CFA3E"/>
    <w:lvl w:ilvl="0" w:tplc="E0B62900">
      <w:start w:val="1"/>
      <w:numFmt w:val="bullet"/>
      <w:lvlText w:val="•"/>
      <w:lvlJc w:val="left"/>
      <w:pPr>
        <w:tabs>
          <w:tab w:val="num" w:pos="720"/>
        </w:tabs>
        <w:ind w:left="720" w:hanging="360"/>
      </w:pPr>
      <w:rPr>
        <w:rFonts w:ascii="Arial" w:hAnsi="Arial" w:hint="default"/>
      </w:rPr>
    </w:lvl>
    <w:lvl w:ilvl="1" w:tplc="34C0290C" w:tentative="1">
      <w:start w:val="1"/>
      <w:numFmt w:val="bullet"/>
      <w:lvlText w:val="•"/>
      <w:lvlJc w:val="left"/>
      <w:pPr>
        <w:tabs>
          <w:tab w:val="num" w:pos="1440"/>
        </w:tabs>
        <w:ind w:left="1440" w:hanging="360"/>
      </w:pPr>
      <w:rPr>
        <w:rFonts w:ascii="Arial" w:hAnsi="Arial" w:hint="default"/>
      </w:rPr>
    </w:lvl>
    <w:lvl w:ilvl="2" w:tplc="35FC90AA" w:tentative="1">
      <w:start w:val="1"/>
      <w:numFmt w:val="bullet"/>
      <w:lvlText w:val="•"/>
      <w:lvlJc w:val="left"/>
      <w:pPr>
        <w:tabs>
          <w:tab w:val="num" w:pos="2160"/>
        </w:tabs>
        <w:ind w:left="2160" w:hanging="360"/>
      </w:pPr>
      <w:rPr>
        <w:rFonts w:ascii="Arial" w:hAnsi="Arial" w:hint="default"/>
      </w:rPr>
    </w:lvl>
    <w:lvl w:ilvl="3" w:tplc="48A8BC5C" w:tentative="1">
      <w:start w:val="1"/>
      <w:numFmt w:val="bullet"/>
      <w:lvlText w:val="•"/>
      <w:lvlJc w:val="left"/>
      <w:pPr>
        <w:tabs>
          <w:tab w:val="num" w:pos="2880"/>
        </w:tabs>
        <w:ind w:left="2880" w:hanging="360"/>
      </w:pPr>
      <w:rPr>
        <w:rFonts w:ascii="Arial" w:hAnsi="Arial" w:hint="default"/>
      </w:rPr>
    </w:lvl>
    <w:lvl w:ilvl="4" w:tplc="CC7C279C" w:tentative="1">
      <w:start w:val="1"/>
      <w:numFmt w:val="bullet"/>
      <w:lvlText w:val="•"/>
      <w:lvlJc w:val="left"/>
      <w:pPr>
        <w:tabs>
          <w:tab w:val="num" w:pos="3600"/>
        </w:tabs>
        <w:ind w:left="3600" w:hanging="360"/>
      </w:pPr>
      <w:rPr>
        <w:rFonts w:ascii="Arial" w:hAnsi="Arial" w:hint="default"/>
      </w:rPr>
    </w:lvl>
    <w:lvl w:ilvl="5" w:tplc="07709BB0" w:tentative="1">
      <w:start w:val="1"/>
      <w:numFmt w:val="bullet"/>
      <w:lvlText w:val="•"/>
      <w:lvlJc w:val="left"/>
      <w:pPr>
        <w:tabs>
          <w:tab w:val="num" w:pos="4320"/>
        </w:tabs>
        <w:ind w:left="4320" w:hanging="360"/>
      </w:pPr>
      <w:rPr>
        <w:rFonts w:ascii="Arial" w:hAnsi="Arial" w:hint="default"/>
      </w:rPr>
    </w:lvl>
    <w:lvl w:ilvl="6" w:tplc="328460CC" w:tentative="1">
      <w:start w:val="1"/>
      <w:numFmt w:val="bullet"/>
      <w:lvlText w:val="•"/>
      <w:lvlJc w:val="left"/>
      <w:pPr>
        <w:tabs>
          <w:tab w:val="num" w:pos="5040"/>
        </w:tabs>
        <w:ind w:left="5040" w:hanging="360"/>
      </w:pPr>
      <w:rPr>
        <w:rFonts w:ascii="Arial" w:hAnsi="Arial" w:hint="default"/>
      </w:rPr>
    </w:lvl>
    <w:lvl w:ilvl="7" w:tplc="EC8C3D40" w:tentative="1">
      <w:start w:val="1"/>
      <w:numFmt w:val="bullet"/>
      <w:lvlText w:val="•"/>
      <w:lvlJc w:val="left"/>
      <w:pPr>
        <w:tabs>
          <w:tab w:val="num" w:pos="5760"/>
        </w:tabs>
        <w:ind w:left="5760" w:hanging="360"/>
      </w:pPr>
      <w:rPr>
        <w:rFonts w:ascii="Arial" w:hAnsi="Arial" w:hint="default"/>
      </w:rPr>
    </w:lvl>
    <w:lvl w:ilvl="8" w:tplc="1EAE449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DB21887"/>
    <w:multiLevelType w:val="hybridMultilevel"/>
    <w:tmpl w:val="5B263848"/>
    <w:lvl w:ilvl="0" w:tplc="A2BCB3F6">
      <w:start w:val="1"/>
      <w:numFmt w:val="bullet"/>
      <w:lvlText w:val="•"/>
      <w:lvlJc w:val="left"/>
      <w:pPr>
        <w:tabs>
          <w:tab w:val="num" w:pos="720"/>
        </w:tabs>
        <w:ind w:left="720" w:hanging="360"/>
      </w:pPr>
      <w:rPr>
        <w:rFonts w:ascii="Arial" w:hAnsi="Arial" w:hint="default"/>
      </w:rPr>
    </w:lvl>
    <w:lvl w:ilvl="1" w:tplc="84B4772A" w:tentative="1">
      <w:start w:val="1"/>
      <w:numFmt w:val="bullet"/>
      <w:lvlText w:val="•"/>
      <w:lvlJc w:val="left"/>
      <w:pPr>
        <w:tabs>
          <w:tab w:val="num" w:pos="1440"/>
        </w:tabs>
        <w:ind w:left="1440" w:hanging="360"/>
      </w:pPr>
      <w:rPr>
        <w:rFonts w:ascii="Arial" w:hAnsi="Arial" w:hint="default"/>
      </w:rPr>
    </w:lvl>
    <w:lvl w:ilvl="2" w:tplc="F7865BDC" w:tentative="1">
      <w:start w:val="1"/>
      <w:numFmt w:val="bullet"/>
      <w:lvlText w:val="•"/>
      <w:lvlJc w:val="left"/>
      <w:pPr>
        <w:tabs>
          <w:tab w:val="num" w:pos="2160"/>
        </w:tabs>
        <w:ind w:left="2160" w:hanging="360"/>
      </w:pPr>
      <w:rPr>
        <w:rFonts w:ascii="Arial" w:hAnsi="Arial" w:hint="default"/>
      </w:rPr>
    </w:lvl>
    <w:lvl w:ilvl="3" w:tplc="6A34AF82" w:tentative="1">
      <w:start w:val="1"/>
      <w:numFmt w:val="bullet"/>
      <w:lvlText w:val="•"/>
      <w:lvlJc w:val="left"/>
      <w:pPr>
        <w:tabs>
          <w:tab w:val="num" w:pos="2880"/>
        </w:tabs>
        <w:ind w:left="2880" w:hanging="360"/>
      </w:pPr>
      <w:rPr>
        <w:rFonts w:ascii="Arial" w:hAnsi="Arial" w:hint="default"/>
      </w:rPr>
    </w:lvl>
    <w:lvl w:ilvl="4" w:tplc="C53E6746" w:tentative="1">
      <w:start w:val="1"/>
      <w:numFmt w:val="bullet"/>
      <w:lvlText w:val="•"/>
      <w:lvlJc w:val="left"/>
      <w:pPr>
        <w:tabs>
          <w:tab w:val="num" w:pos="3600"/>
        </w:tabs>
        <w:ind w:left="3600" w:hanging="360"/>
      </w:pPr>
      <w:rPr>
        <w:rFonts w:ascii="Arial" w:hAnsi="Arial" w:hint="default"/>
      </w:rPr>
    </w:lvl>
    <w:lvl w:ilvl="5" w:tplc="814A8478" w:tentative="1">
      <w:start w:val="1"/>
      <w:numFmt w:val="bullet"/>
      <w:lvlText w:val="•"/>
      <w:lvlJc w:val="left"/>
      <w:pPr>
        <w:tabs>
          <w:tab w:val="num" w:pos="4320"/>
        </w:tabs>
        <w:ind w:left="4320" w:hanging="360"/>
      </w:pPr>
      <w:rPr>
        <w:rFonts w:ascii="Arial" w:hAnsi="Arial" w:hint="default"/>
      </w:rPr>
    </w:lvl>
    <w:lvl w:ilvl="6" w:tplc="872AB7E4" w:tentative="1">
      <w:start w:val="1"/>
      <w:numFmt w:val="bullet"/>
      <w:lvlText w:val="•"/>
      <w:lvlJc w:val="left"/>
      <w:pPr>
        <w:tabs>
          <w:tab w:val="num" w:pos="5040"/>
        </w:tabs>
        <w:ind w:left="5040" w:hanging="360"/>
      </w:pPr>
      <w:rPr>
        <w:rFonts w:ascii="Arial" w:hAnsi="Arial" w:hint="default"/>
      </w:rPr>
    </w:lvl>
    <w:lvl w:ilvl="7" w:tplc="1E5E453A" w:tentative="1">
      <w:start w:val="1"/>
      <w:numFmt w:val="bullet"/>
      <w:lvlText w:val="•"/>
      <w:lvlJc w:val="left"/>
      <w:pPr>
        <w:tabs>
          <w:tab w:val="num" w:pos="5760"/>
        </w:tabs>
        <w:ind w:left="5760" w:hanging="360"/>
      </w:pPr>
      <w:rPr>
        <w:rFonts w:ascii="Arial" w:hAnsi="Arial" w:hint="default"/>
      </w:rPr>
    </w:lvl>
    <w:lvl w:ilvl="8" w:tplc="37368C0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3EF5FEB"/>
    <w:multiLevelType w:val="hybridMultilevel"/>
    <w:tmpl w:val="2D1C1A0E"/>
    <w:lvl w:ilvl="0" w:tplc="D3F605A0">
      <w:start w:val="1"/>
      <w:numFmt w:val="bullet"/>
      <w:lvlText w:val="•"/>
      <w:lvlJc w:val="left"/>
      <w:pPr>
        <w:tabs>
          <w:tab w:val="num" w:pos="720"/>
        </w:tabs>
        <w:ind w:left="720" w:hanging="360"/>
      </w:pPr>
      <w:rPr>
        <w:rFonts w:ascii="Arial" w:hAnsi="Arial" w:hint="default"/>
      </w:rPr>
    </w:lvl>
    <w:lvl w:ilvl="1" w:tplc="4C70C882" w:tentative="1">
      <w:start w:val="1"/>
      <w:numFmt w:val="bullet"/>
      <w:lvlText w:val="•"/>
      <w:lvlJc w:val="left"/>
      <w:pPr>
        <w:tabs>
          <w:tab w:val="num" w:pos="1440"/>
        </w:tabs>
        <w:ind w:left="1440" w:hanging="360"/>
      </w:pPr>
      <w:rPr>
        <w:rFonts w:ascii="Arial" w:hAnsi="Arial" w:hint="default"/>
      </w:rPr>
    </w:lvl>
    <w:lvl w:ilvl="2" w:tplc="96E2F56C" w:tentative="1">
      <w:start w:val="1"/>
      <w:numFmt w:val="bullet"/>
      <w:lvlText w:val="•"/>
      <w:lvlJc w:val="left"/>
      <w:pPr>
        <w:tabs>
          <w:tab w:val="num" w:pos="2160"/>
        </w:tabs>
        <w:ind w:left="2160" w:hanging="360"/>
      </w:pPr>
      <w:rPr>
        <w:rFonts w:ascii="Arial" w:hAnsi="Arial" w:hint="default"/>
      </w:rPr>
    </w:lvl>
    <w:lvl w:ilvl="3" w:tplc="B41AD3C4" w:tentative="1">
      <w:start w:val="1"/>
      <w:numFmt w:val="bullet"/>
      <w:lvlText w:val="•"/>
      <w:lvlJc w:val="left"/>
      <w:pPr>
        <w:tabs>
          <w:tab w:val="num" w:pos="2880"/>
        </w:tabs>
        <w:ind w:left="2880" w:hanging="360"/>
      </w:pPr>
      <w:rPr>
        <w:rFonts w:ascii="Arial" w:hAnsi="Arial" w:hint="default"/>
      </w:rPr>
    </w:lvl>
    <w:lvl w:ilvl="4" w:tplc="BBBCC5C0" w:tentative="1">
      <w:start w:val="1"/>
      <w:numFmt w:val="bullet"/>
      <w:lvlText w:val="•"/>
      <w:lvlJc w:val="left"/>
      <w:pPr>
        <w:tabs>
          <w:tab w:val="num" w:pos="3600"/>
        </w:tabs>
        <w:ind w:left="3600" w:hanging="360"/>
      </w:pPr>
      <w:rPr>
        <w:rFonts w:ascii="Arial" w:hAnsi="Arial" w:hint="default"/>
      </w:rPr>
    </w:lvl>
    <w:lvl w:ilvl="5" w:tplc="D2B8894E" w:tentative="1">
      <w:start w:val="1"/>
      <w:numFmt w:val="bullet"/>
      <w:lvlText w:val="•"/>
      <w:lvlJc w:val="left"/>
      <w:pPr>
        <w:tabs>
          <w:tab w:val="num" w:pos="4320"/>
        </w:tabs>
        <w:ind w:left="4320" w:hanging="360"/>
      </w:pPr>
      <w:rPr>
        <w:rFonts w:ascii="Arial" w:hAnsi="Arial" w:hint="default"/>
      </w:rPr>
    </w:lvl>
    <w:lvl w:ilvl="6" w:tplc="E4E81A68" w:tentative="1">
      <w:start w:val="1"/>
      <w:numFmt w:val="bullet"/>
      <w:lvlText w:val="•"/>
      <w:lvlJc w:val="left"/>
      <w:pPr>
        <w:tabs>
          <w:tab w:val="num" w:pos="5040"/>
        </w:tabs>
        <w:ind w:left="5040" w:hanging="360"/>
      </w:pPr>
      <w:rPr>
        <w:rFonts w:ascii="Arial" w:hAnsi="Arial" w:hint="default"/>
      </w:rPr>
    </w:lvl>
    <w:lvl w:ilvl="7" w:tplc="6C602DB8" w:tentative="1">
      <w:start w:val="1"/>
      <w:numFmt w:val="bullet"/>
      <w:lvlText w:val="•"/>
      <w:lvlJc w:val="left"/>
      <w:pPr>
        <w:tabs>
          <w:tab w:val="num" w:pos="5760"/>
        </w:tabs>
        <w:ind w:left="5760" w:hanging="360"/>
      </w:pPr>
      <w:rPr>
        <w:rFonts w:ascii="Arial" w:hAnsi="Arial" w:hint="default"/>
      </w:rPr>
    </w:lvl>
    <w:lvl w:ilvl="8" w:tplc="6C3CA85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45A6D1F"/>
    <w:multiLevelType w:val="hybridMultilevel"/>
    <w:tmpl w:val="01184444"/>
    <w:lvl w:ilvl="0" w:tplc="041F000F">
      <w:start w:val="1"/>
      <w:numFmt w:val="decimal"/>
      <w:lvlText w:val="%1."/>
      <w:lvlJc w:val="left"/>
      <w:pPr>
        <w:ind w:left="1344" w:hanging="360"/>
      </w:pPr>
    </w:lvl>
    <w:lvl w:ilvl="1" w:tplc="041F0019" w:tentative="1">
      <w:start w:val="1"/>
      <w:numFmt w:val="lowerLetter"/>
      <w:lvlText w:val="%2."/>
      <w:lvlJc w:val="left"/>
      <w:pPr>
        <w:ind w:left="2064" w:hanging="360"/>
      </w:pPr>
    </w:lvl>
    <w:lvl w:ilvl="2" w:tplc="041F001B" w:tentative="1">
      <w:start w:val="1"/>
      <w:numFmt w:val="lowerRoman"/>
      <w:lvlText w:val="%3."/>
      <w:lvlJc w:val="right"/>
      <w:pPr>
        <w:ind w:left="2784" w:hanging="180"/>
      </w:pPr>
    </w:lvl>
    <w:lvl w:ilvl="3" w:tplc="041F000F" w:tentative="1">
      <w:start w:val="1"/>
      <w:numFmt w:val="decimal"/>
      <w:lvlText w:val="%4."/>
      <w:lvlJc w:val="left"/>
      <w:pPr>
        <w:ind w:left="3504" w:hanging="360"/>
      </w:pPr>
    </w:lvl>
    <w:lvl w:ilvl="4" w:tplc="041F0019" w:tentative="1">
      <w:start w:val="1"/>
      <w:numFmt w:val="lowerLetter"/>
      <w:lvlText w:val="%5."/>
      <w:lvlJc w:val="left"/>
      <w:pPr>
        <w:ind w:left="4224" w:hanging="360"/>
      </w:pPr>
    </w:lvl>
    <w:lvl w:ilvl="5" w:tplc="041F001B" w:tentative="1">
      <w:start w:val="1"/>
      <w:numFmt w:val="lowerRoman"/>
      <w:lvlText w:val="%6."/>
      <w:lvlJc w:val="right"/>
      <w:pPr>
        <w:ind w:left="4944" w:hanging="180"/>
      </w:pPr>
    </w:lvl>
    <w:lvl w:ilvl="6" w:tplc="041F000F" w:tentative="1">
      <w:start w:val="1"/>
      <w:numFmt w:val="decimal"/>
      <w:lvlText w:val="%7."/>
      <w:lvlJc w:val="left"/>
      <w:pPr>
        <w:ind w:left="5664" w:hanging="360"/>
      </w:pPr>
    </w:lvl>
    <w:lvl w:ilvl="7" w:tplc="041F0019" w:tentative="1">
      <w:start w:val="1"/>
      <w:numFmt w:val="lowerLetter"/>
      <w:lvlText w:val="%8."/>
      <w:lvlJc w:val="left"/>
      <w:pPr>
        <w:ind w:left="6384" w:hanging="360"/>
      </w:pPr>
    </w:lvl>
    <w:lvl w:ilvl="8" w:tplc="041F001B" w:tentative="1">
      <w:start w:val="1"/>
      <w:numFmt w:val="lowerRoman"/>
      <w:lvlText w:val="%9."/>
      <w:lvlJc w:val="right"/>
      <w:pPr>
        <w:ind w:left="7104" w:hanging="180"/>
      </w:pPr>
    </w:lvl>
  </w:abstractNum>
  <w:abstractNum w:abstractNumId="7" w15:restartNumberingAfterBreak="0">
    <w:nsid w:val="4BF70CCA"/>
    <w:multiLevelType w:val="hybridMultilevel"/>
    <w:tmpl w:val="9E2A2284"/>
    <w:lvl w:ilvl="0" w:tplc="AEC65570">
      <w:start w:val="1"/>
      <w:numFmt w:val="bullet"/>
      <w:lvlText w:val="•"/>
      <w:lvlJc w:val="left"/>
      <w:pPr>
        <w:tabs>
          <w:tab w:val="num" w:pos="720"/>
        </w:tabs>
        <w:ind w:left="720" w:hanging="360"/>
      </w:pPr>
      <w:rPr>
        <w:rFonts w:ascii="Arial" w:hAnsi="Arial" w:hint="default"/>
      </w:rPr>
    </w:lvl>
    <w:lvl w:ilvl="1" w:tplc="3A94926C" w:tentative="1">
      <w:start w:val="1"/>
      <w:numFmt w:val="bullet"/>
      <w:lvlText w:val="•"/>
      <w:lvlJc w:val="left"/>
      <w:pPr>
        <w:tabs>
          <w:tab w:val="num" w:pos="1440"/>
        </w:tabs>
        <w:ind w:left="1440" w:hanging="360"/>
      </w:pPr>
      <w:rPr>
        <w:rFonts w:ascii="Arial" w:hAnsi="Arial" w:hint="default"/>
      </w:rPr>
    </w:lvl>
    <w:lvl w:ilvl="2" w:tplc="DCF2D9CA" w:tentative="1">
      <w:start w:val="1"/>
      <w:numFmt w:val="bullet"/>
      <w:lvlText w:val="•"/>
      <w:lvlJc w:val="left"/>
      <w:pPr>
        <w:tabs>
          <w:tab w:val="num" w:pos="2160"/>
        </w:tabs>
        <w:ind w:left="2160" w:hanging="360"/>
      </w:pPr>
      <w:rPr>
        <w:rFonts w:ascii="Arial" w:hAnsi="Arial" w:hint="default"/>
      </w:rPr>
    </w:lvl>
    <w:lvl w:ilvl="3" w:tplc="B3C2C128" w:tentative="1">
      <w:start w:val="1"/>
      <w:numFmt w:val="bullet"/>
      <w:lvlText w:val="•"/>
      <w:lvlJc w:val="left"/>
      <w:pPr>
        <w:tabs>
          <w:tab w:val="num" w:pos="2880"/>
        </w:tabs>
        <w:ind w:left="2880" w:hanging="360"/>
      </w:pPr>
      <w:rPr>
        <w:rFonts w:ascii="Arial" w:hAnsi="Arial" w:hint="default"/>
      </w:rPr>
    </w:lvl>
    <w:lvl w:ilvl="4" w:tplc="B818E344" w:tentative="1">
      <w:start w:val="1"/>
      <w:numFmt w:val="bullet"/>
      <w:lvlText w:val="•"/>
      <w:lvlJc w:val="left"/>
      <w:pPr>
        <w:tabs>
          <w:tab w:val="num" w:pos="3600"/>
        </w:tabs>
        <w:ind w:left="3600" w:hanging="360"/>
      </w:pPr>
      <w:rPr>
        <w:rFonts w:ascii="Arial" w:hAnsi="Arial" w:hint="default"/>
      </w:rPr>
    </w:lvl>
    <w:lvl w:ilvl="5" w:tplc="4D006F36" w:tentative="1">
      <w:start w:val="1"/>
      <w:numFmt w:val="bullet"/>
      <w:lvlText w:val="•"/>
      <w:lvlJc w:val="left"/>
      <w:pPr>
        <w:tabs>
          <w:tab w:val="num" w:pos="4320"/>
        </w:tabs>
        <w:ind w:left="4320" w:hanging="360"/>
      </w:pPr>
      <w:rPr>
        <w:rFonts w:ascii="Arial" w:hAnsi="Arial" w:hint="default"/>
      </w:rPr>
    </w:lvl>
    <w:lvl w:ilvl="6" w:tplc="C3922C60" w:tentative="1">
      <w:start w:val="1"/>
      <w:numFmt w:val="bullet"/>
      <w:lvlText w:val="•"/>
      <w:lvlJc w:val="left"/>
      <w:pPr>
        <w:tabs>
          <w:tab w:val="num" w:pos="5040"/>
        </w:tabs>
        <w:ind w:left="5040" w:hanging="360"/>
      </w:pPr>
      <w:rPr>
        <w:rFonts w:ascii="Arial" w:hAnsi="Arial" w:hint="default"/>
      </w:rPr>
    </w:lvl>
    <w:lvl w:ilvl="7" w:tplc="C894790E" w:tentative="1">
      <w:start w:val="1"/>
      <w:numFmt w:val="bullet"/>
      <w:lvlText w:val="•"/>
      <w:lvlJc w:val="left"/>
      <w:pPr>
        <w:tabs>
          <w:tab w:val="num" w:pos="5760"/>
        </w:tabs>
        <w:ind w:left="5760" w:hanging="360"/>
      </w:pPr>
      <w:rPr>
        <w:rFonts w:ascii="Arial" w:hAnsi="Arial" w:hint="default"/>
      </w:rPr>
    </w:lvl>
    <w:lvl w:ilvl="8" w:tplc="840E76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3A10143"/>
    <w:multiLevelType w:val="multilevel"/>
    <w:tmpl w:val="1C5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33341C"/>
    <w:multiLevelType w:val="hybridMultilevel"/>
    <w:tmpl w:val="428E9B0A"/>
    <w:lvl w:ilvl="0" w:tplc="5AB2D228">
      <w:start w:val="1"/>
      <w:numFmt w:val="decimal"/>
      <w:lvlText w:val="%1."/>
      <w:lvlJc w:val="left"/>
      <w:pPr>
        <w:ind w:left="342" w:hanging="240"/>
      </w:pPr>
      <w:rPr>
        <w:rFonts w:ascii="Times New Roman" w:eastAsia="Times New Roman" w:hAnsi="Times New Roman" w:cs="Times New Roman" w:hint="default"/>
        <w:spacing w:val="-5"/>
        <w:w w:val="100"/>
        <w:sz w:val="24"/>
        <w:szCs w:val="24"/>
        <w:lang w:val="tr-TR" w:eastAsia="tr-TR" w:bidi="tr-TR"/>
      </w:rPr>
    </w:lvl>
    <w:lvl w:ilvl="1" w:tplc="C9D69D62">
      <w:numFmt w:val="bullet"/>
      <w:lvlText w:val="•"/>
      <w:lvlJc w:val="left"/>
      <w:pPr>
        <w:ind w:left="1206" w:hanging="240"/>
      </w:pPr>
      <w:rPr>
        <w:rFonts w:hint="default"/>
        <w:lang w:val="tr-TR" w:eastAsia="tr-TR" w:bidi="tr-TR"/>
      </w:rPr>
    </w:lvl>
    <w:lvl w:ilvl="2" w:tplc="3B0C8D0E">
      <w:numFmt w:val="bullet"/>
      <w:lvlText w:val="•"/>
      <w:lvlJc w:val="left"/>
      <w:pPr>
        <w:ind w:left="2073" w:hanging="240"/>
      </w:pPr>
      <w:rPr>
        <w:rFonts w:hint="default"/>
        <w:lang w:val="tr-TR" w:eastAsia="tr-TR" w:bidi="tr-TR"/>
      </w:rPr>
    </w:lvl>
    <w:lvl w:ilvl="3" w:tplc="D05CF13C">
      <w:numFmt w:val="bullet"/>
      <w:lvlText w:val="•"/>
      <w:lvlJc w:val="left"/>
      <w:pPr>
        <w:ind w:left="2939" w:hanging="240"/>
      </w:pPr>
      <w:rPr>
        <w:rFonts w:hint="default"/>
        <w:lang w:val="tr-TR" w:eastAsia="tr-TR" w:bidi="tr-TR"/>
      </w:rPr>
    </w:lvl>
    <w:lvl w:ilvl="4" w:tplc="4A9A64F2">
      <w:numFmt w:val="bullet"/>
      <w:lvlText w:val="•"/>
      <w:lvlJc w:val="left"/>
      <w:pPr>
        <w:ind w:left="3806" w:hanging="240"/>
      </w:pPr>
      <w:rPr>
        <w:rFonts w:hint="default"/>
        <w:lang w:val="tr-TR" w:eastAsia="tr-TR" w:bidi="tr-TR"/>
      </w:rPr>
    </w:lvl>
    <w:lvl w:ilvl="5" w:tplc="0C7EAFFA">
      <w:numFmt w:val="bullet"/>
      <w:lvlText w:val="•"/>
      <w:lvlJc w:val="left"/>
      <w:pPr>
        <w:ind w:left="4673" w:hanging="240"/>
      </w:pPr>
      <w:rPr>
        <w:rFonts w:hint="default"/>
        <w:lang w:val="tr-TR" w:eastAsia="tr-TR" w:bidi="tr-TR"/>
      </w:rPr>
    </w:lvl>
    <w:lvl w:ilvl="6" w:tplc="9466AD0E">
      <w:numFmt w:val="bullet"/>
      <w:lvlText w:val="•"/>
      <w:lvlJc w:val="left"/>
      <w:pPr>
        <w:ind w:left="5539" w:hanging="240"/>
      </w:pPr>
      <w:rPr>
        <w:rFonts w:hint="default"/>
        <w:lang w:val="tr-TR" w:eastAsia="tr-TR" w:bidi="tr-TR"/>
      </w:rPr>
    </w:lvl>
    <w:lvl w:ilvl="7" w:tplc="94FCFAEE">
      <w:numFmt w:val="bullet"/>
      <w:lvlText w:val="•"/>
      <w:lvlJc w:val="left"/>
      <w:pPr>
        <w:ind w:left="6406" w:hanging="240"/>
      </w:pPr>
      <w:rPr>
        <w:rFonts w:hint="default"/>
        <w:lang w:val="tr-TR" w:eastAsia="tr-TR" w:bidi="tr-TR"/>
      </w:rPr>
    </w:lvl>
    <w:lvl w:ilvl="8" w:tplc="0AACABE4">
      <w:numFmt w:val="bullet"/>
      <w:lvlText w:val="•"/>
      <w:lvlJc w:val="left"/>
      <w:pPr>
        <w:ind w:left="7273" w:hanging="240"/>
      </w:pPr>
      <w:rPr>
        <w:rFonts w:hint="default"/>
        <w:lang w:val="tr-TR" w:eastAsia="tr-TR" w:bidi="tr-TR"/>
      </w:rPr>
    </w:lvl>
  </w:abstractNum>
  <w:abstractNum w:abstractNumId="10" w15:restartNumberingAfterBreak="0">
    <w:nsid w:val="6ECF3944"/>
    <w:multiLevelType w:val="hybridMultilevel"/>
    <w:tmpl w:val="5F6C12C6"/>
    <w:lvl w:ilvl="0" w:tplc="8FF89250">
      <w:start w:val="1"/>
      <w:numFmt w:val="bullet"/>
      <w:lvlText w:val="•"/>
      <w:lvlJc w:val="left"/>
      <w:pPr>
        <w:tabs>
          <w:tab w:val="num" w:pos="720"/>
        </w:tabs>
        <w:ind w:left="720" w:hanging="360"/>
      </w:pPr>
      <w:rPr>
        <w:rFonts w:ascii="Arial" w:hAnsi="Arial" w:hint="default"/>
      </w:rPr>
    </w:lvl>
    <w:lvl w:ilvl="1" w:tplc="A5D69DE0" w:tentative="1">
      <w:start w:val="1"/>
      <w:numFmt w:val="bullet"/>
      <w:lvlText w:val="•"/>
      <w:lvlJc w:val="left"/>
      <w:pPr>
        <w:tabs>
          <w:tab w:val="num" w:pos="1440"/>
        </w:tabs>
        <w:ind w:left="1440" w:hanging="360"/>
      </w:pPr>
      <w:rPr>
        <w:rFonts w:ascii="Arial" w:hAnsi="Arial" w:hint="default"/>
      </w:rPr>
    </w:lvl>
    <w:lvl w:ilvl="2" w:tplc="19BA5274" w:tentative="1">
      <w:start w:val="1"/>
      <w:numFmt w:val="bullet"/>
      <w:lvlText w:val="•"/>
      <w:lvlJc w:val="left"/>
      <w:pPr>
        <w:tabs>
          <w:tab w:val="num" w:pos="2160"/>
        </w:tabs>
        <w:ind w:left="2160" w:hanging="360"/>
      </w:pPr>
      <w:rPr>
        <w:rFonts w:ascii="Arial" w:hAnsi="Arial" w:hint="default"/>
      </w:rPr>
    </w:lvl>
    <w:lvl w:ilvl="3" w:tplc="B1B4C400" w:tentative="1">
      <w:start w:val="1"/>
      <w:numFmt w:val="bullet"/>
      <w:lvlText w:val="•"/>
      <w:lvlJc w:val="left"/>
      <w:pPr>
        <w:tabs>
          <w:tab w:val="num" w:pos="2880"/>
        </w:tabs>
        <w:ind w:left="2880" w:hanging="360"/>
      </w:pPr>
      <w:rPr>
        <w:rFonts w:ascii="Arial" w:hAnsi="Arial" w:hint="default"/>
      </w:rPr>
    </w:lvl>
    <w:lvl w:ilvl="4" w:tplc="AF96C15E" w:tentative="1">
      <w:start w:val="1"/>
      <w:numFmt w:val="bullet"/>
      <w:lvlText w:val="•"/>
      <w:lvlJc w:val="left"/>
      <w:pPr>
        <w:tabs>
          <w:tab w:val="num" w:pos="3600"/>
        </w:tabs>
        <w:ind w:left="3600" w:hanging="360"/>
      </w:pPr>
      <w:rPr>
        <w:rFonts w:ascii="Arial" w:hAnsi="Arial" w:hint="default"/>
      </w:rPr>
    </w:lvl>
    <w:lvl w:ilvl="5" w:tplc="DEB44C2C" w:tentative="1">
      <w:start w:val="1"/>
      <w:numFmt w:val="bullet"/>
      <w:lvlText w:val="•"/>
      <w:lvlJc w:val="left"/>
      <w:pPr>
        <w:tabs>
          <w:tab w:val="num" w:pos="4320"/>
        </w:tabs>
        <w:ind w:left="4320" w:hanging="360"/>
      </w:pPr>
      <w:rPr>
        <w:rFonts w:ascii="Arial" w:hAnsi="Arial" w:hint="default"/>
      </w:rPr>
    </w:lvl>
    <w:lvl w:ilvl="6" w:tplc="A9B86492" w:tentative="1">
      <w:start w:val="1"/>
      <w:numFmt w:val="bullet"/>
      <w:lvlText w:val="•"/>
      <w:lvlJc w:val="left"/>
      <w:pPr>
        <w:tabs>
          <w:tab w:val="num" w:pos="5040"/>
        </w:tabs>
        <w:ind w:left="5040" w:hanging="360"/>
      </w:pPr>
      <w:rPr>
        <w:rFonts w:ascii="Arial" w:hAnsi="Arial" w:hint="default"/>
      </w:rPr>
    </w:lvl>
    <w:lvl w:ilvl="7" w:tplc="C386756C" w:tentative="1">
      <w:start w:val="1"/>
      <w:numFmt w:val="bullet"/>
      <w:lvlText w:val="•"/>
      <w:lvlJc w:val="left"/>
      <w:pPr>
        <w:tabs>
          <w:tab w:val="num" w:pos="5760"/>
        </w:tabs>
        <w:ind w:left="5760" w:hanging="360"/>
      </w:pPr>
      <w:rPr>
        <w:rFonts w:ascii="Arial" w:hAnsi="Arial" w:hint="default"/>
      </w:rPr>
    </w:lvl>
    <w:lvl w:ilvl="8" w:tplc="49C6C68A"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5"/>
  </w:num>
  <w:num w:numId="3">
    <w:abstractNumId w:val="1"/>
  </w:num>
  <w:num w:numId="4">
    <w:abstractNumId w:val="10"/>
  </w:num>
  <w:num w:numId="5">
    <w:abstractNumId w:val="4"/>
  </w:num>
  <w:num w:numId="6">
    <w:abstractNumId w:val="3"/>
  </w:num>
  <w:num w:numId="7">
    <w:abstractNumId w:val="7"/>
  </w:num>
  <w:num w:numId="8">
    <w:abstractNumId w:val="0"/>
  </w:num>
  <w:num w:numId="9">
    <w:abstractNumId w:val="6"/>
  </w:num>
  <w:num w:numId="10">
    <w:abstractNumId w:val="2"/>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sman yılmaz">
    <w15:presenceInfo w15:providerId="Windows Live" w15:userId="13a81f29e7bb4f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22D"/>
    <w:rsid w:val="00005BA2"/>
    <w:rsid w:val="00006E3B"/>
    <w:rsid w:val="000171FC"/>
    <w:rsid w:val="00022F2E"/>
    <w:rsid w:val="00023740"/>
    <w:rsid w:val="000262D6"/>
    <w:rsid w:val="0003011A"/>
    <w:rsid w:val="000312A9"/>
    <w:rsid w:val="00031A00"/>
    <w:rsid w:val="000327E4"/>
    <w:rsid w:val="00046736"/>
    <w:rsid w:val="0005059E"/>
    <w:rsid w:val="0005148A"/>
    <w:rsid w:val="00054907"/>
    <w:rsid w:val="0006062C"/>
    <w:rsid w:val="000609CC"/>
    <w:rsid w:val="00066745"/>
    <w:rsid w:val="00091834"/>
    <w:rsid w:val="00094BCF"/>
    <w:rsid w:val="000A1FD5"/>
    <w:rsid w:val="000A4BA6"/>
    <w:rsid w:val="000A5C40"/>
    <w:rsid w:val="000A5EF9"/>
    <w:rsid w:val="000B6BBB"/>
    <w:rsid w:val="000C2D37"/>
    <w:rsid w:val="000C4656"/>
    <w:rsid w:val="000D14E5"/>
    <w:rsid w:val="000E248A"/>
    <w:rsid w:val="000E6279"/>
    <w:rsid w:val="000F09D9"/>
    <w:rsid w:val="000F5981"/>
    <w:rsid w:val="000F7139"/>
    <w:rsid w:val="00111265"/>
    <w:rsid w:val="001164CE"/>
    <w:rsid w:val="0011700B"/>
    <w:rsid w:val="00126F46"/>
    <w:rsid w:val="00145136"/>
    <w:rsid w:val="0015727D"/>
    <w:rsid w:val="00161F72"/>
    <w:rsid w:val="00162559"/>
    <w:rsid w:val="00165B25"/>
    <w:rsid w:val="001707A2"/>
    <w:rsid w:val="001744D8"/>
    <w:rsid w:val="001833D8"/>
    <w:rsid w:val="00184556"/>
    <w:rsid w:val="0018634E"/>
    <w:rsid w:val="00187EC9"/>
    <w:rsid w:val="001A5E90"/>
    <w:rsid w:val="001B0272"/>
    <w:rsid w:val="001B1B8B"/>
    <w:rsid w:val="001B2ED0"/>
    <w:rsid w:val="001B433C"/>
    <w:rsid w:val="001F0570"/>
    <w:rsid w:val="001F2835"/>
    <w:rsid w:val="001F7560"/>
    <w:rsid w:val="002009EF"/>
    <w:rsid w:val="00200FF4"/>
    <w:rsid w:val="002055E0"/>
    <w:rsid w:val="00214908"/>
    <w:rsid w:val="0022213C"/>
    <w:rsid w:val="00225057"/>
    <w:rsid w:val="00225EB5"/>
    <w:rsid w:val="00243DB9"/>
    <w:rsid w:val="00250E8B"/>
    <w:rsid w:val="00252B04"/>
    <w:rsid w:val="002655F1"/>
    <w:rsid w:val="00280E5F"/>
    <w:rsid w:val="0028527E"/>
    <w:rsid w:val="00286D08"/>
    <w:rsid w:val="002900DF"/>
    <w:rsid w:val="002A6DD3"/>
    <w:rsid w:val="002A79FE"/>
    <w:rsid w:val="002B3233"/>
    <w:rsid w:val="002B6BBE"/>
    <w:rsid w:val="002C1CFF"/>
    <w:rsid w:val="002C5FD9"/>
    <w:rsid w:val="002E044F"/>
    <w:rsid w:val="002E1976"/>
    <w:rsid w:val="002E3277"/>
    <w:rsid w:val="002E3950"/>
    <w:rsid w:val="002E7157"/>
    <w:rsid w:val="002E73C8"/>
    <w:rsid w:val="002F3303"/>
    <w:rsid w:val="00303E5A"/>
    <w:rsid w:val="003105EF"/>
    <w:rsid w:val="00310626"/>
    <w:rsid w:val="003140AE"/>
    <w:rsid w:val="00316CE7"/>
    <w:rsid w:val="00317112"/>
    <w:rsid w:val="003218FB"/>
    <w:rsid w:val="00327B7A"/>
    <w:rsid w:val="00331908"/>
    <w:rsid w:val="003406D0"/>
    <w:rsid w:val="003406E5"/>
    <w:rsid w:val="00350D43"/>
    <w:rsid w:val="00356AB9"/>
    <w:rsid w:val="00361570"/>
    <w:rsid w:val="00365BA5"/>
    <w:rsid w:val="003662D5"/>
    <w:rsid w:val="00370BE4"/>
    <w:rsid w:val="00371029"/>
    <w:rsid w:val="003740EB"/>
    <w:rsid w:val="00392A7A"/>
    <w:rsid w:val="00397276"/>
    <w:rsid w:val="003A1628"/>
    <w:rsid w:val="003A7F24"/>
    <w:rsid w:val="003B24BC"/>
    <w:rsid w:val="003C5CD8"/>
    <w:rsid w:val="003D26DD"/>
    <w:rsid w:val="003D4818"/>
    <w:rsid w:val="003D64DB"/>
    <w:rsid w:val="003D7B21"/>
    <w:rsid w:val="003E030D"/>
    <w:rsid w:val="003E3055"/>
    <w:rsid w:val="003E5270"/>
    <w:rsid w:val="003F23D6"/>
    <w:rsid w:val="003F711F"/>
    <w:rsid w:val="003F75BF"/>
    <w:rsid w:val="004011E9"/>
    <w:rsid w:val="0040562E"/>
    <w:rsid w:val="00411AC8"/>
    <w:rsid w:val="00412381"/>
    <w:rsid w:val="00412836"/>
    <w:rsid w:val="00414706"/>
    <w:rsid w:val="00416FD0"/>
    <w:rsid w:val="00423118"/>
    <w:rsid w:val="00430005"/>
    <w:rsid w:val="0043611B"/>
    <w:rsid w:val="00440CAC"/>
    <w:rsid w:val="00443A8A"/>
    <w:rsid w:val="00444047"/>
    <w:rsid w:val="00450C4A"/>
    <w:rsid w:val="00463338"/>
    <w:rsid w:val="00463791"/>
    <w:rsid w:val="00476ACF"/>
    <w:rsid w:val="00482144"/>
    <w:rsid w:val="004869DB"/>
    <w:rsid w:val="0049490A"/>
    <w:rsid w:val="004B5D98"/>
    <w:rsid w:val="004C16D2"/>
    <w:rsid w:val="004D1F72"/>
    <w:rsid w:val="004D2958"/>
    <w:rsid w:val="004D2A8E"/>
    <w:rsid w:val="004E422C"/>
    <w:rsid w:val="004E7BCD"/>
    <w:rsid w:val="004F02A5"/>
    <w:rsid w:val="0050455C"/>
    <w:rsid w:val="00505A0F"/>
    <w:rsid w:val="00511F6D"/>
    <w:rsid w:val="005133B3"/>
    <w:rsid w:val="005163DA"/>
    <w:rsid w:val="00516FC2"/>
    <w:rsid w:val="0051785A"/>
    <w:rsid w:val="00521E53"/>
    <w:rsid w:val="0052289C"/>
    <w:rsid w:val="00523A0E"/>
    <w:rsid w:val="00527A82"/>
    <w:rsid w:val="00536807"/>
    <w:rsid w:val="005373BD"/>
    <w:rsid w:val="0053744F"/>
    <w:rsid w:val="00541E22"/>
    <w:rsid w:val="005466E2"/>
    <w:rsid w:val="005468D6"/>
    <w:rsid w:val="00553A54"/>
    <w:rsid w:val="0055733A"/>
    <w:rsid w:val="0056133C"/>
    <w:rsid w:val="00571B08"/>
    <w:rsid w:val="00572381"/>
    <w:rsid w:val="00572524"/>
    <w:rsid w:val="00581D75"/>
    <w:rsid w:val="00590C5B"/>
    <w:rsid w:val="0059281A"/>
    <w:rsid w:val="00594F0E"/>
    <w:rsid w:val="005969A7"/>
    <w:rsid w:val="005A4F17"/>
    <w:rsid w:val="005A541B"/>
    <w:rsid w:val="005A5690"/>
    <w:rsid w:val="005A5C82"/>
    <w:rsid w:val="005B4B14"/>
    <w:rsid w:val="005B6B3E"/>
    <w:rsid w:val="005C49C8"/>
    <w:rsid w:val="005C59F7"/>
    <w:rsid w:val="005D0A70"/>
    <w:rsid w:val="005D581D"/>
    <w:rsid w:val="005E13B7"/>
    <w:rsid w:val="005E3542"/>
    <w:rsid w:val="005E4E1D"/>
    <w:rsid w:val="005F0136"/>
    <w:rsid w:val="005F1A56"/>
    <w:rsid w:val="005F7323"/>
    <w:rsid w:val="00600BA1"/>
    <w:rsid w:val="006016FF"/>
    <w:rsid w:val="00615FB5"/>
    <w:rsid w:val="00620A1B"/>
    <w:rsid w:val="00632325"/>
    <w:rsid w:val="00637310"/>
    <w:rsid w:val="0064043C"/>
    <w:rsid w:val="006409A6"/>
    <w:rsid w:val="00640EFC"/>
    <w:rsid w:val="00641F4D"/>
    <w:rsid w:val="006431B0"/>
    <w:rsid w:val="006440FA"/>
    <w:rsid w:val="0064790B"/>
    <w:rsid w:val="00657F55"/>
    <w:rsid w:val="00664101"/>
    <w:rsid w:val="006721E3"/>
    <w:rsid w:val="00680644"/>
    <w:rsid w:val="0068350B"/>
    <w:rsid w:val="0069133A"/>
    <w:rsid w:val="006A5C96"/>
    <w:rsid w:val="006A6530"/>
    <w:rsid w:val="006B3E32"/>
    <w:rsid w:val="006C1DE5"/>
    <w:rsid w:val="006C5717"/>
    <w:rsid w:val="006D044E"/>
    <w:rsid w:val="006D5AC4"/>
    <w:rsid w:val="006E0FA9"/>
    <w:rsid w:val="006E342E"/>
    <w:rsid w:val="006F00C8"/>
    <w:rsid w:val="006F21DD"/>
    <w:rsid w:val="006F4F38"/>
    <w:rsid w:val="007006EE"/>
    <w:rsid w:val="00706F27"/>
    <w:rsid w:val="00707873"/>
    <w:rsid w:val="007146DD"/>
    <w:rsid w:val="007165BD"/>
    <w:rsid w:val="00722CA9"/>
    <w:rsid w:val="00730BA1"/>
    <w:rsid w:val="00736C02"/>
    <w:rsid w:val="0073799C"/>
    <w:rsid w:val="0075115F"/>
    <w:rsid w:val="00754DE4"/>
    <w:rsid w:val="00756A06"/>
    <w:rsid w:val="00763345"/>
    <w:rsid w:val="00763B58"/>
    <w:rsid w:val="00767382"/>
    <w:rsid w:val="0077168A"/>
    <w:rsid w:val="00774E89"/>
    <w:rsid w:val="00785D9F"/>
    <w:rsid w:val="007948D3"/>
    <w:rsid w:val="007A35DB"/>
    <w:rsid w:val="007B0F3C"/>
    <w:rsid w:val="007B4052"/>
    <w:rsid w:val="007B4767"/>
    <w:rsid w:val="007C06B0"/>
    <w:rsid w:val="007C5E1D"/>
    <w:rsid w:val="007C6FEC"/>
    <w:rsid w:val="007D79FE"/>
    <w:rsid w:val="007E548A"/>
    <w:rsid w:val="007F552F"/>
    <w:rsid w:val="007F6184"/>
    <w:rsid w:val="0080441C"/>
    <w:rsid w:val="008046D4"/>
    <w:rsid w:val="008047E9"/>
    <w:rsid w:val="008115C1"/>
    <w:rsid w:val="00813FBC"/>
    <w:rsid w:val="0082075F"/>
    <w:rsid w:val="008211C9"/>
    <w:rsid w:val="00823111"/>
    <w:rsid w:val="00832EFD"/>
    <w:rsid w:val="008347B8"/>
    <w:rsid w:val="00844BD8"/>
    <w:rsid w:val="00847BDC"/>
    <w:rsid w:val="0085776F"/>
    <w:rsid w:val="00861FE5"/>
    <w:rsid w:val="00865D5A"/>
    <w:rsid w:val="0087115E"/>
    <w:rsid w:val="008736BB"/>
    <w:rsid w:val="008769E0"/>
    <w:rsid w:val="00883292"/>
    <w:rsid w:val="0088637B"/>
    <w:rsid w:val="00886C45"/>
    <w:rsid w:val="00886EEF"/>
    <w:rsid w:val="008878C0"/>
    <w:rsid w:val="00890189"/>
    <w:rsid w:val="00891345"/>
    <w:rsid w:val="008A1FAC"/>
    <w:rsid w:val="008A689E"/>
    <w:rsid w:val="008A68E3"/>
    <w:rsid w:val="008C234B"/>
    <w:rsid w:val="008C552A"/>
    <w:rsid w:val="008D3926"/>
    <w:rsid w:val="008D65A6"/>
    <w:rsid w:val="008E12CC"/>
    <w:rsid w:val="008E6544"/>
    <w:rsid w:val="008F7277"/>
    <w:rsid w:val="008F7A21"/>
    <w:rsid w:val="008F7E14"/>
    <w:rsid w:val="009026AD"/>
    <w:rsid w:val="00904A68"/>
    <w:rsid w:val="0091271A"/>
    <w:rsid w:val="00916A73"/>
    <w:rsid w:val="00917B72"/>
    <w:rsid w:val="0092270E"/>
    <w:rsid w:val="00932270"/>
    <w:rsid w:val="0093384C"/>
    <w:rsid w:val="00935072"/>
    <w:rsid w:val="00941127"/>
    <w:rsid w:val="00945C26"/>
    <w:rsid w:val="00955536"/>
    <w:rsid w:val="009571E3"/>
    <w:rsid w:val="00971CEB"/>
    <w:rsid w:val="00972638"/>
    <w:rsid w:val="0097323B"/>
    <w:rsid w:val="00982A44"/>
    <w:rsid w:val="00982E5B"/>
    <w:rsid w:val="00997DC0"/>
    <w:rsid w:val="009A3847"/>
    <w:rsid w:val="009A55F2"/>
    <w:rsid w:val="009C31D0"/>
    <w:rsid w:val="009C322D"/>
    <w:rsid w:val="009F2CEB"/>
    <w:rsid w:val="009F3298"/>
    <w:rsid w:val="009F38EB"/>
    <w:rsid w:val="009F3996"/>
    <w:rsid w:val="009F3D2A"/>
    <w:rsid w:val="009F501E"/>
    <w:rsid w:val="009F52E3"/>
    <w:rsid w:val="00A07C5D"/>
    <w:rsid w:val="00A25801"/>
    <w:rsid w:val="00A2764B"/>
    <w:rsid w:val="00A34CDC"/>
    <w:rsid w:val="00A34F83"/>
    <w:rsid w:val="00A41E68"/>
    <w:rsid w:val="00A4727B"/>
    <w:rsid w:val="00A56129"/>
    <w:rsid w:val="00A6033F"/>
    <w:rsid w:val="00A640AC"/>
    <w:rsid w:val="00A65935"/>
    <w:rsid w:val="00A670EB"/>
    <w:rsid w:val="00A729E1"/>
    <w:rsid w:val="00A7451C"/>
    <w:rsid w:val="00A8047F"/>
    <w:rsid w:val="00A90CDD"/>
    <w:rsid w:val="00A92A2B"/>
    <w:rsid w:val="00A93696"/>
    <w:rsid w:val="00A936F9"/>
    <w:rsid w:val="00AB55A2"/>
    <w:rsid w:val="00AC3307"/>
    <w:rsid w:val="00AE1A4B"/>
    <w:rsid w:val="00AE55E9"/>
    <w:rsid w:val="00AE6313"/>
    <w:rsid w:val="00B0180B"/>
    <w:rsid w:val="00B02F9B"/>
    <w:rsid w:val="00B05E4C"/>
    <w:rsid w:val="00B14315"/>
    <w:rsid w:val="00B1431F"/>
    <w:rsid w:val="00B146B5"/>
    <w:rsid w:val="00B20EBB"/>
    <w:rsid w:val="00B24E01"/>
    <w:rsid w:val="00B25336"/>
    <w:rsid w:val="00B26883"/>
    <w:rsid w:val="00B30616"/>
    <w:rsid w:val="00B32934"/>
    <w:rsid w:val="00B33780"/>
    <w:rsid w:val="00B40413"/>
    <w:rsid w:val="00B40B29"/>
    <w:rsid w:val="00B4471F"/>
    <w:rsid w:val="00B5088B"/>
    <w:rsid w:val="00B5272D"/>
    <w:rsid w:val="00B62E3F"/>
    <w:rsid w:val="00B7530D"/>
    <w:rsid w:val="00B77926"/>
    <w:rsid w:val="00B808E3"/>
    <w:rsid w:val="00B823A2"/>
    <w:rsid w:val="00B87BAB"/>
    <w:rsid w:val="00B95102"/>
    <w:rsid w:val="00B9611F"/>
    <w:rsid w:val="00B973D7"/>
    <w:rsid w:val="00BB229C"/>
    <w:rsid w:val="00BC382A"/>
    <w:rsid w:val="00BC7D5C"/>
    <w:rsid w:val="00BD389C"/>
    <w:rsid w:val="00BD6859"/>
    <w:rsid w:val="00BE07B6"/>
    <w:rsid w:val="00BE116C"/>
    <w:rsid w:val="00BE1F47"/>
    <w:rsid w:val="00BE36B0"/>
    <w:rsid w:val="00BE4DDB"/>
    <w:rsid w:val="00BF39C1"/>
    <w:rsid w:val="00C01096"/>
    <w:rsid w:val="00C054A9"/>
    <w:rsid w:val="00C0786E"/>
    <w:rsid w:val="00C154B0"/>
    <w:rsid w:val="00C17DAA"/>
    <w:rsid w:val="00C212CE"/>
    <w:rsid w:val="00C227DF"/>
    <w:rsid w:val="00C24240"/>
    <w:rsid w:val="00C44E17"/>
    <w:rsid w:val="00C66276"/>
    <w:rsid w:val="00C70C91"/>
    <w:rsid w:val="00C813BA"/>
    <w:rsid w:val="00C81428"/>
    <w:rsid w:val="00C827F6"/>
    <w:rsid w:val="00C90077"/>
    <w:rsid w:val="00C91521"/>
    <w:rsid w:val="00CA2755"/>
    <w:rsid w:val="00CA4F25"/>
    <w:rsid w:val="00CA5452"/>
    <w:rsid w:val="00CD5654"/>
    <w:rsid w:val="00CD69F5"/>
    <w:rsid w:val="00CE13BB"/>
    <w:rsid w:val="00CE1538"/>
    <w:rsid w:val="00CE256E"/>
    <w:rsid w:val="00CE3ADF"/>
    <w:rsid w:val="00CF10DA"/>
    <w:rsid w:val="00CF64F7"/>
    <w:rsid w:val="00D07900"/>
    <w:rsid w:val="00D14B75"/>
    <w:rsid w:val="00D23C56"/>
    <w:rsid w:val="00D276A8"/>
    <w:rsid w:val="00D30751"/>
    <w:rsid w:val="00D31086"/>
    <w:rsid w:val="00D33E05"/>
    <w:rsid w:val="00D3600E"/>
    <w:rsid w:val="00D4121A"/>
    <w:rsid w:val="00D44F02"/>
    <w:rsid w:val="00D54830"/>
    <w:rsid w:val="00D560D4"/>
    <w:rsid w:val="00D57735"/>
    <w:rsid w:val="00D6418E"/>
    <w:rsid w:val="00D66B83"/>
    <w:rsid w:val="00D67346"/>
    <w:rsid w:val="00D7272B"/>
    <w:rsid w:val="00D81FFF"/>
    <w:rsid w:val="00D8217E"/>
    <w:rsid w:val="00D823F5"/>
    <w:rsid w:val="00D97D02"/>
    <w:rsid w:val="00DA7881"/>
    <w:rsid w:val="00DB095A"/>
    <w:rsid w:val="00DB44D7"/>
    <w:rsid w:val="00DB7BA7"/>
    <w:rsid w:val="00DD75A9"/>
    <w:rsid w:val="00DE3F9E"/>
    <w:rsid w:val="00DF35EE"/>
    <w:rsid w:val="00DF42E6"/>
    <w:rsid w:val="00DF6641"/>
    <w:rsid w:val="00E00242"/>
    <w:rsid w:val="00E12843"/>
    <w:rsid w:val="00E13884"/>
    <w:rsid w:val="00E140E4"/>
    <w:rsid w:val="00E20A4F"/>
    <w:rsid w:val="00E257B0"/>
    <w:rsid w:val="00E276EF"/>
    <w:rsid w:val="00E30CE8"/>
    <w:rsid w:val="00E3299B"/>
    <w:rsid w:val="00E340B9"/>
    <w:rsid w:val="00E36416"/>
    <w:rsid w:val="00E429E8"/>
    <w:rsid w:val="00E44623"/>
    <w:rsid w:val="00E453E7"/>
    <w:rsid w:val="00E46655"/>
    <w:rsid w:val="00E54CCF"/>
    <w:rsid w:val="00E5501E"/>
    <w:rsid w:val="00E61C8C"/>
    <w:rsid w:val="00E64948"/>
    <w:rsid w:val="00E70035"/>
    <w:rsid w:val="00E7036E"/>
    <w:rsid w:val="00E70B62"/>
    <w:rsid w:val="00E803F1"/>
    <w:rsid w:val="00E861AF"/>
    <w:rsid w:val="00EA74B8"/>
    <w:rsid w:val="00ED4F66"/>
    <w:rsid w:val="00ED6E50"/>
    <w:rsid w:val="00EE57C4"/>
    <w:rsid w:val="00F041AF"/>
    <w:rsid w:val="00F066C3"/>
    <w:rsid w:val="00F1287F"/>
    <w:rsid w:val="00F15498"/>
    <w:rsid w:val="00F24E8F"/>
    <w:rsid w:val="00F259B0"/>
    <w:rsid w:val="00F26BCE"/>
    <w:rsid w:val="00F272D8"/>
    <w:rsid w:val="00F33D63"/>
    <w:rsid w:val="00F35A6A"/>
    <w:rsid w:val="00F412C1"/>
    <w:rsid w:val="00F43726"/>
    <w:rsid w:val="00F43AD5"/>
    <w:rsid w:val="00F522C4"/>
    <w:rsid w:val="00F52828"/>
    <w:rsid w:val="00F65329"/>
    <w:rsid w:val="00F735C6"/>
    <w:rsid w:val="00F8428E"/>
    <w:rsid w:val="00F86046"/>
    <w:rsid w:val="00F87F9F"/>
    <w:rsid w:val="00F96A30"/>
    <w:rsid w:val="00FA070B"/>
    <w:rsid w:val="00FA3966"/>
    <w:rsid w:val="00FA3D4F"/>
    <w:rsid w:val="00FB29CD"/>
    <w:rsid w:val="00FB4B54"/>
    <w:rsid w:val="00FB62C6"/>
    <w:rsid w:val="00FD1D06"/>
    <w:rsid w:val="00FD6CC5"/>
    <w:rsid w:val="00FE47CB"/>
    <w:rsid w:val="00FE498D"/>
    <w:rsid w:val="00FF2211"/>
    <w:rsid w:val="00FF2B53"/>
    <w:rsid w:val="00FF3AE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7497D"/>
  <w15:docId w15:val="{AB341F41-8B0D-4633-B601-78EF915C9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0A4BA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3">
    <w:name w:val="heading 3"/>
    <w:basedOn w:val="Normal"/>
    <w:next w:val="Normal"/>
    <w:link w:val="Balk3Char"/>
    <w:uiPriority w:val="9"/>
    <w:semiHidden/>
    <w:unhideWhenUsed/>
    <w:qFormat/>
    <w:rsid w:val="00200F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TezMetni">
    <w:name w:val="Tez Metni"/>
    <w:rsid w:val="00B05E4C"/>
    <w:pPr>
      <w:suppressAutoHyphens/>
      <w:spacing w:after="240" w:line="360" w:lineRule="auto"/>
      <w:jc w:val="both"/>
    </w:pPr>
    <w:rPr>
      <w:rFonts w:ascii="Arial" w:eastAsia="Times New Roman" w:hAnsi="Arial" w:cs="Times New Roman"/>
      <w:sz w:val="24"/>
      <w:szCs w:val="20"/>
      <w:lang w:eastAsia="ar-SA"/>
    </w:rPr>
  </w:style>
  <w:style w:type="paragraph" w:customStyle="1" w:styleId="rnektezadi">
    <w:name w:val="Örnektezadi"/>
    <w:basedOn w:val="TezMetni"/>
    <w:rsid w:val="00B05E4C"/>
    <w:pPr>
      <w:spacing w:after="0"/>
      <w:jc w:val="center"/>
    </w:pPr>
    <w:rPr>
      <w:b/>
      <w:sz w:val="32"/>
    </w:rPr>
  </w:style>
  <w:style w:type="paragraph" w:customStyle="1" w:styleId="zelsayfabasligi">
    <w:name w:val="Özelsayfabasligi"/>
    <w:basedOn w:val="Normal"/>
    <w:rsid w:val="00B05E4C"/>
    <w:pPr>
      <w:suppressAutoHyphens/>
      <w:spacing w:after="240" w:line="240" w:lineRule="auto"/>
    </w:pPr>
    <w:rPr>
      <w:rFonts w:ascii="Arial" w:eastAsia="Times New Roman" w:hAnsi="Arial" w:cs="Times New Roman"/>
      <w:b/>
      <w:sz w:val="24"/>
      <w:szCs w:val="20"/>
      <w:lang w:eastAsia="ar-SA"/>
    </w:rPr>
  </w:style>
  <w:style w:type="paragraph" w:customStyle="1" w:styleId="Sekilalani">
    <w:name w:val="Sekilalani"/>
    <w:basedOn w:val="Normal"/>
    <w:rsid w:val="00B05E4C"/>
    <w:pPr>
      <w:widowControl w:val="0"/>
      <w:suppressAutoHyphens/>
      <w:spacing w:after="0" w:line="240" w:lineRule="auto"/>
      <w:ind w:left="219"/>
    </w:pPr>
    <w:rPr>
      <w:rFonts w:ascii="Arial" w:eastAsia="Times New Roman" w:hAnsi="Arial" w:cs="Times New Roman"/>
      <w:sz w:val="24"/>
      <w:szCs w:val="20"/>
      <w:lang w:eastAsia="ar-SA"/>
    </w:rPr>
  </w:style>
  <w:style w:type="paragraph" w:styleId="NormalWeb">
    <w:name w:val="Normal (Web)"/>
    <w:basedOn w:val="Normal"/>
    <w:uiPriority w:val="99"/>
    <w:semiHidden/>
    <w:rsid w:val="00B05E4C"/>
    <w:pPr>
      <w:suppressAutoHyphens/>
      <w:spacing w:before="100" w:after="100" w:line="240" w:lineRule="auto"/>
    </w:pPr>
    <w:rPr>
      <w:rFonts w:ascii="Arial Unicode MS" w:eastAsia="Arial Unicode MS" w:hAnsi="Arial Unicode MS" w:cs="Times New Roman"/>
      <w:sz w:val="24"/>
      <w:szCs w:val="20"/>
      <w:lang w:val="en-US" w:eastAsia="ar-SA"/>
    </w:rPr>
  </w:style>
  <w:style w:type="paragraph" w:styleId="GvdeMetni">
    <w:name w:val="Body Text"/>
    <w:basedOn w:val="Normal"/>
    <w:link w:val="GvdeMetniChar"/>
    <w:semiHidden/>
    <w:rsid w:val="0043611B"/>
    <w:pPr>
      <w:suppressAutoHyphens/>
      <w:spacing w:after="120" w:line="240" w:lineRule="auto"/>
    </w:pPr>
    <w:rPr>
      <w:rFonts w:ascii="Times New Roman" w:eastAsia="Times New Roman" w:hAnsi="Times New Roman" w:cs="Times New Roman"/>
      <w:sz w:val="24"/>
      <w:szCs w:val="24"/>
      <w:lang w:eastAsia="ar-SA"/>
    </w:rPr>
  </w:style>
  <w:style w:type="character" w:customStyle="1" w:styleId="GvdeMetniChar">
    <w:name w:val="Gövde Metni Char"/>
    <w:basedOn w:val="VarsaylanParagrafYazTipi"/>
    <w:link w:val="GvdeMetni"/>
    <w:semiHidden/>
    <w:rsid w:val="0043611B"/>
    <w:rPr>
      <w:rFonts w:ascii="Times New Roman" w:eastAsia="Times New Roman" w:hAnsi="Times New Roman" w:cs="Times New Roman"/>
      <w:sz w:val="24"/>
      <w:szCs w:val="24"/>
      <w:lang w:eastAsia="ar-SA"/>
    </w:rPr>
  </w:style>
  <w:style w:type="paragraph" w:styleId="ListeParagraf">
    <w:name w:val="List Paragraph"/>
    <w:basedOn w:val="Normal"/>
    <w:uiPriority w:val="34"/>
    <w:qFormat/>
    <w:rsid w:val="0043611B"/>
    <w:pPr>
      <w:widowControl w:val="0"/>
      <w:autoSpaceDE w:val="0"/>
      <w:autoSpaceDN w:val="0"/>
      <w:spacing w:before="139" w:after="0" w:line="240" w:lineRule="auto"/>
      <w:ind w:left="342" w:hanging="240"/>
      <w:jc w:val="both"/>
    </w:pPr>
    <w:rPr>
      <w:rFonts w:ascii="Times New Roman" w:eastAsia="Times New Roman" w:hAnsi="Times New Roman" w:cs="Times New Roman"/>
      <w:lang w:eastAsia="tr-TR" w:bidi="tr-TR"/>
    </w:rPr>
  </w:style>
  <w:style w:type="paragraph" w:customStyle="1" w:styleId="Ekbasligi">
    <w:name w:val="Ek basligi"/>
    <w:rsid w:val="00FE47CB"/>
    <w:pPr>
      <w:suppressAutoHyphens/>
      <w:spacing w:after="0" w:line="240" w:lineRule="auto"/>
    </w:pPr>
    <w:rPr>
      <w:rFonts w:ascii="Arial" w:eastAsia="Times New Roman" w:hAnsi="Arial" w:cs="Times New Roman"/>
      <w:sz w:val="24"/>
      <w:szCs w:val="20"/>
      <w:lang w:val="en-US" w:eastAsia="ar-SA"/>
    </w:rPr>
  </w:style>
  <w:style w:type="character" w:customStyle="1" w:styleId="Balk1Char">
    <w:name w:val="Başlık 1 Char"/>
    <w:basedOn w:val="VarsaylanParagrafYazTipi"/>
    <w:link w:val="Balk1"/>
    <w:uiPriority w:val="9"/>
    <w:rsid w:val="000A4BA6"/>
    <w:rPr>
      <w:rFonts w:ascii="Times New Roman" w:eastAsia="Times New Roman" w:hAnsi="Times New Roman" w:cs="Times New Roman"/>
      <w:b/>
      <w:bCs/>
      <w:kern w:val="36"/>
      <w:sz w:val="48"/>
      <w:szCs w:val="48"/>
      <w:lang w:eastAsia="tr-TR"/>
    </w:rPr>
  </w:style>
  <w:style w:type="numbering" w:customStyle="1" w:styleId="NoList1">
    <w:name w:val="No List1"/>
    <w:next w:val="ListeYok"/>
    <w:uiPriority w:val="99"/>
    <w:semiHidden/>
    <w:unhideWhenUsed/>
    <w:rsid w:val="000A4BA6"/>
  </w:style>
  <w:style w:type="character" w:styleId="SayfaNumaras">
    <w:name w:val="page number"/>
    <w:basedOn w:val="VarsaylanParagrafYazTipi"/>
    <w:semiHidden/>
    <w:rsid w:val="000A4BA6"/>
  </w:style>
  <w:style w:type="paragraph" w:customStyle="1" w:styleId="Kaynakyazimi">
    <w:name w:val="Kaynakyazimi"/>
    <w:basedOn w:val="Normal"/>
    <w:rsid w:val="000A4BA6"/>
    <w:pPr>
      <w:suppressAutoHyphens/>
      <w:spacing w:after="240" w:line="240" w:lineRule="auto"/>
      <w:ind w:left="851" w:hanging="851"/>
      <w:jc w:val="both"/>
    </w:pPr>
    <w:rPr>
      <w:rFonts w:ascii="Arial" w:eastAsia="Times New Roman" w:hAnsi="Arial" w:cs="Times New Roman"/>
      <w:sz w:val="24"/>
      <w:szCs w:val="20"/>
      <w:lang w:eastAsia="ar-SA"/>
    </w:rPr>
  </w:style>
  <w:style w:type="character" w:customStyle="1" w:styleId="st">
    <w:name w:val="st"/>
    <w:basedOn w:val="VarsaylanParagrafYazTipi"/>
    <w:rsid w:val="000A4BA6"/>
  </w:style>
  <w:style w:type="paragraph" w:styleId="stBilgi">
    <w:name w:val="header"/>
    <w:basedOn w:val="Normal"/>
    <w:link w:val="stBilgiChar"/>
    <w:uiPriority w:val="99"/>
    <w:unhideWhenUsed/>
    <w:rsid w:val="000A4BA6"/>
    <w:pPr>
      <w:tabs>
        <w:tab w:val="center" w:pos="4513"/>
        <w:tab w:val="right" w:pos="9026"/>
      </w:tabs>
      <w:suppressAutoHyphens/>
      <w:spacing w:after="0" w:line="240" w:lineRule="auto"/>
    </w:pPr>
    <w:rPr>
      <w:rFonts w:ascii="Times New Roman" w:eastAsia="Times New Roman" w:hAnsi="Times New Roman" w:cs="Times New Roman"/>
      <w:sz w:val="24"/>
      <w:szCs w:val="24"/>
      <w:lang w:eastAsia="ar-SA"/>
    </w:rPr>
  </w:style>
  <w:style w:type="character" w:customStyle="1" w:styleId="stBilgiChar">
    <w:name w:val="Üst Bilgi Char"/>
    <w:basedOn w:val="VarsaylanParagrafYazTipi"/>
    <w:link w:val="stBilgi"/>
    <w:uiPriority w:val="99"/>
    <w:rsid w:val="000A4BA6"/>
    <w:rPr>
      <w:rFonts w:ascii="Times New Roman" w:eastAsia="Times New Roman" w:hAnsi="Times New Roman" w:cs="Times New Roman"/>
      <w:sz w:val="24"/>
      <w:szCs w:val="24"/>
      <w:lang w:eastAsia="ar-SA"/>
    </w:rPr>
  </w:style>
  <w:style w:type="paragraph" w:styleId="AltBilgi">
    <w:name w:val="footer"/>
    <w:basedOn w:val="Normal"/>
    <w:link w:val="AltBilgiChar"/>
    <w:uiPriority w:val="99"/>
    <w:unhideWhenUsed/>
    <w:rsid w:val="000A4BA6"/>
    <w:pPr>
      <w:tabs>
        <w:tab w:val="center" w:pos="4513"/>
        <w:tab w:val="right" w:pos="9026"/>
      </w:tabs>
      <w:suppressAutoHyphens/>
      <w:spacing w:after="0" w:line="240" w:lineRule="auto"/>
    </w:pPr>
    <w:rPr>
      <w:rFonts w:ascii="Times New Roman" w:eastAsia="Times New Roman" w:hAnsi="Times New Roman" w:cs="Times New Roman"/>
      <w:sz w:val="24"/>
      <w:szCs w:val="24"/>
      <w:lang w:eastAsia="ar-SA"/>
    </w:rPr>
  </w:style>
  <w:style w:type="character" w:customStyle="1" w:styleId="AltBilgiChar">
    <w:name w:val="Alt Bilgi Char"/>
    <w:basedOn w:val="VarsaylanParagrafYazTipi"/>
    <w:link w:val="AltBilgi"/>
    <w:uiPriority w:val="99"/>
    <w:rsid w:val="000A4BA6"/>
    <w:rPr>
      <w:rFonts w:ascii="Times New Roman" w:eastAsia="Times New Roman" w:hAnsi="Times New Roman" w:cs="Times New Roman"/>
      <w:sz w:val="24"/>
      <w:szCs w:val="24"/>
      <w:lang w:eastAsia="ar-SA"/>
    </w:rPr>
  </w:style>
  <w:style w:type="paragraph" w:styleId="HTMLncedenBiimlendirilmi">
    <w:name w:val="HTML Preformatted"/>
    <w:basedOn w:val="Normal"/>
    <w:link w:val="HTMLncedenBiimlendirilmiChar"/>
    <w:uiPriority w:val="99"/>
    <w:unhideWhenUsed/>
    <w:rsid w:val="000A4B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0A4BA6"/>
    <w:rPr>
      <w:rFonts w:ascii="Courier New" w:eastAsia="Times New Roman" w:hAnsi="Courier New" w:cs="Courier New"/>
      <w:sz w:val="20"/>
      <w:szCs w:val="20"/>
      <w:lang w:eastAsia="tr-TR"/>
    </w:rPr>
  </w:style>
  <w:style w:type="character" w:styleId="Kpr">
    <w:name w:val="Hyperlink"/>
    <w:basedOn w:val="VarsaylanParagrafYazTipi"/>
    <w:uiPriority w:val="99"/>
    <w:unhideWhenUsed/>
    <w:rsid w:val="000A4BA6"/>
    <w:rPr>
      <w:color w:val="0000FF"/>
      <w:u w:val="single"/>
    </w:rPr>
  </w:style>
  <w:style w:type="character" w:customStyle="1" w:styleId="num-ratings">
    <w:name w:val="num-ratings"/>
    <w:basedOn w:val="VarsaylanParagrafYazTipi"/>
    <w:rsid w:val="000A4BA6"/>
  </w:style>
  <w:style w:type="character" w:customStyle="1" w:styleId="count">
    <w:name w:val="count"/>
    <w:basedOn w:val="VarsaylanParagrafYazTipi"/>
    <w:rsid w:val="000A4BA6"/>
  </w:style>
  <w:style w:type="character" w:customStyle="1" w:styleId="addmd">
    <w:name w:val="addmd"/>
    <w:basedOn w:val="VarsaylanParagrafYazTipi"/>
    <w:rsid w:val="000A4BA6"/>
  </w:style>
  <w:style w:type="character" w:styleId="Gl">
    <w:name w:val="Strong"/>
    <w:basedOn w:val="VarsaylanParagrafYazTipi"/>
    <w:uiPriority w:val="22"/>
    <w:qFormat/>
    <w:rsid w:val="000A4BA6"/>
    <w:rPr>
      <w:b/>
      <w:bCs/>
    </w:rPr>
  </w:style>
  <w:style w:type="table" w:styleId="TabloKlavuzu">
    <w:name w:val="Table Grid"/>
    <w:basedOn w:val="NormalTablo"/>
    <w:uiPriority w:val="39"/>
    <w:rsid w:val="000A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0A4BA6"/>
    <w:rPr>
      <w:color w:val="605E5C"/>
      <w:shd w:val="clear" w:color="auto" w:fill="E1DFDD"/>
    </w:rPr>
  </w:style>
  <w:style w:type="paragraph" w:styleId="AralkYok">
    <w:name w:val="No Spacing"/>
    <w:uiPriority w:val="1"/>
    <w:qFormat/>
    <w:rsid w:val="000A4BA6"/>
    <w:pPr>
      <w:suppressAutoHyphens/>
      <w:spacing w:after="0" w:line="240" w:lineRule="auto"/>
    </w:pPr>
    <w:rPr>
      <w:rFonts w:ascii="Times New Roman" w:eastAsia="Times New Roman" w:hAnsi="Times New Roman" w:cs="Times New Roman"/>
      <w:sz w:val="24"/>
      <w:szCs w:val="24"/>
      <w:lang w:eastAsia="ar-SA"/>
    </w:rPr>
  </w:style>
  <w:style w:type="character" w:customStyle="1" w:styleId="Balk3Char">
    <w:name w:val="Başlık 3 Char"/>
    <w:basedOn w:val="VarsaylanParagrafYazTipi"/>
    <w:link w:val="Balk3"/>
    <w:uiPriority w:val="9"/>
    <w:semiHidden/>
    <w:rsid w:val="00200FF4"/>
    <w:rPr>
      <w:rFonts w:asciiTheme="majorHAnsi" w:eastAsiaTheme="majorEastAsia" w:hAnsiTheme="majorHAnsi" w:cstheme="majorBidi"/>
      <w:color w:val="1F3763" w:themeColor="accent1" w:themeShade="7F"/>
      <w:sz w:val="24"/>
      <w:szCs w:val="24"/>
    </w:rPr>
  </w:style>
  <w:style w:type="character" w:styleId="YerTutucuMetni">
    <w:name w:val="Placeholder Text"/>
    <w:basedOn w:val="VarsaylanParagrafYazTipi"/>
    <w:uiPriority w:val="99"/>
    <w:semiHidden/>
    <w:rsid w:val="00022F2E"/>
    <w:rPr>
      <w:color w:val="808080"/>
    </w:rPr>
  </w:style>
  <w:style w:type="character" w:styleId="AklamaBavurusu">
    <w:name w:val="annotation reference"/>
    <w:basedOn w:val="VarsaylanParagrafYazTipi"/>
    <w:uiPriority w:val="99"/>
    <w:semiHidden/>
    <w:unhideWhenUsed/>
    <w:rsid w:val="00A25801"/>
    <w:rPr>
      <w:sz w:val="16"/>
      <w:szCs w:val="16"/>
    </w:rPr>
  </w:style>
  <w:style w:type="paragraph" w:styleId="AklamaMetni">
    <w:name w:val="annotation text"/>
    <w:basedOn w:val="Normal"/>
    <w:link w:val="AklamaMetniChar"/>
    <w:uiPriority w:val="99"/>
    <w:semiHidden/>
    <w:unhideWhenUsed/>
    <w:rsid w:val="00A25801"/>
    <w:pPr>
      <w:spacing w:line="240" w:lineRule="auto"/>
    </w:pPr>
    <w:rPr>
      <w:sz w:val="20"/>
      <w:szCs w:val="20"/>
    </w:rPr>
  </w:style>
  <w:style w:type="character" w:customStyle="1" w:styleId="AklamaMetniChar">
    <w:name w:val="Açıklama Metni Char"/>
    <w:basedOn w:val="VarsaylanParagrafYazTipi"/>
    <w:link w:val="AklamaMetni"/>
    <w:uiPriority w:val="99"/>
    <w:semiHidden/>
    <w:rsid w:val="00A25801"/>
    <w:rPr>
      <w:sz w:val="20"/>
      <w:szCs w:val="20"/>
    </w:rPr>
  </w:style>
  <w:style w:type="paragraph" w:styleId="AklamaKonusu">
    <w:name w:val="annotation subject"/>
    <w:basedOn w:val="AklamaMetni"/>
    <w:next w:val="AklamaMetni"/>
    <w:link w:val="AklamaKonusuChar"/>
    <w:uiPriority w:val="99"/>
    <w:semiHidden/>
    <w:unhideWhenUsed/>
    <w:rsid w:val="005B6B3E"/>
    <w:rPr>
      <w:b/>
      <w:bCs/>
    </w:rPr>
  </w:style>
  <w:style w:type="character" w:customStyle="1" w:styleId="AklamaKonusuChar">
    <w:name w:val="Açıklama Konusu Char"/>
    <w:basedOn w:val="AklamaMetniChar"/>
    <w:link w:val="AklamaKonusu"/>
    <w:uiPriority w:val="99"/>
    <w:semiHidden/>
    <w:rsid w:val="005B6B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14089">
      <w:bodyDiv w:val="1"/>
      <w:marLeft w:val="0"/>
      <w:marRight w:val="0"/>
      <w:marTop w:val="0"/>
      <w:marBottom w:val="0"/>
      <w:divBdr>
        <w:top w:val="none" w:sz="0" w:space="0" w:color="auto"/>
        <w:left w:val="none" w:sz="0" w:space="0" w:color="auto"/>
        <w:bottom w:val="none" w:sz="0" w:space="0" w:color="auto"/>
        <w:right w:val="none" w:sz="0" w:space="0" w:color="auto"/>
      </w:divBdr>
    </w:div>
    <w:div w:id="1208491559">
      <w:bodyDiv w:val="1"/>
      <w:marLeft w:val="0"/>
      <w:marRight w:val="0"/>
      <w:marTop w:val="0"/>
      <w:marBottom w:val="0"/>
      <w:divBdr>
        <w:top w:val="none" w:sz="0" w:space="0" w:color="auto"/>
        <w:left w:val="none" w:sz="0" w:space="0" w:color="auto"/>
        <w:bottom w:val="none" w:sz="0" w:space="0" w:color="auto"/>
        <w:right w:val="none" w:sz="0" w:space="0" w:color="auto"/>
      </w:divBdr>
    </w:div>
    <w:div w:id="1530992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hyperlink" Target="https://www.researchgate.net/publication/320677671_Mikrodenetleyicili_Temizlik_Robotu_Tasarimi" TargetMode="External"/><Relationship Id="rId50" Type="http://schemas.openxmlformats.org/officeDocument/2006/relationships/hyperlink" Target="https://html.alldatasheet.com/html-pdf/99683/STMICROELECTRONICS/L293D/3243/2/L293D.html" TargetMode="External"/><Relationship Id="rId7" Type="http://schemas.openxmlformats.org/officeDocument/2006/relationships/endnotes" Target="endnot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hyperlink" Target="https://www.researchgate.net/publication/320677671_Mikrodenetleyicili_Temizlik_Robotu_Tasarimi" TargetMode="Externa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7.jpg"/><Relationship Id="rId29" Type="http://schemas.openxmlformats.org/officeDocument/2006/relationships/image" Target="media/image16.jp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html.alldatasheet.com/html-pdf/99683/STMICROELECTRONICS/L293D/3243/2/L293D.html" TargetMode="External"/><Relationship Id="rId10" Type="http://schemas.openxmlformats.org/officeDocument/2006/relationships/image" Target="media/image1.png"/><Relationship Id="rId19" Type="http://schemas.openxmlformats.org/officeDocument/2006/relationships/image" Target="media/image6.jpg"/><Relationship Id="rId31" Type="http://schemas.openxmlformats.org/officeDocument/2006/relationships/image" Target="media/image17.png"/><Relationship Id="rId44" Type="http://schemas.openxmlformats.org/officeDocument/2006/relationships/image" Target="media/image30.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hyperlink" Target="https://www.robotistan.com/arduino?utm_source=maker&amp;utm_medium=kategori-link" TargetMode="External"/><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hyperlink" Target="https://learn.sparkfun.com/tutorials/bluetooth-basics/how-bluetooth-works" TargetMode="Externa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23C50-0A46-4D2A-99C9-6490E6793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9280</Words>
  <Characters>52902</Characters>
  <Application>Microsoft Office Word</Application>
  <DocSecurity>0</DocSecurity>
  <Lines>440</Lines>
  <Paragraphs>124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Murat</dc:creator>
  <cp:keywords/>
  <dc:description/>
  <cp:lastModifiedBy>osman yılmaz</cp:lastModifiedBy>
  <cp:revision>3</cp:revision>
  <dcterms:created xsi:type="dcterms:W3CDTF">2022-03-29T21:01:00Z</dcterms:created>
  <dcterms:modified xsi:type="dcterms:W3CDTF">2022-03-29T21:01:00Z</dcterms:modified>
</cp:coreProperties>
</file>